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body>
    <w:p w:rsidR="0088093E" w:rsidRPr="00825563" w:rsidRDefault="00ED2F05" w:rsidP="0088093E">
      <w:pPr>
        <w:rPr>
          <w:rFonts w:cs="Arial"/>
          <w:noProof/>
        </w:rPr>
      </w:pPr>
      <w:r>
        <w:rPr>
          <w:noProof/>
          <w:lang w:val="de-DE" w:eastAsia="de-DE"/>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91" o:spid="_x0000_s1037" type="#_x0000_t75" alt="FHNW_HT" style="position:absolute;margin-left:85.05pt;margin-top:27.2pt;width:183.2pt;height:28.25pt;z-index:1;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v:imagedata r:id="rId7" o:title="FHNW_HT"/>
            <w10:wrap anchorx="page" anchory="page"/>
          </v:shape>
        </w:pict>
      </w:r>
    </w:p>
    <w:p w:rsidR="0088093E" w:rsidRPr="00825563" w:rsidRDefault="0088093E" w:rsidP="0088093E">
      <w:pPr>
        <w:spacing w:line="360" w:lineRule="auto"/>
        <w:rPr>
          <w:rFonts w:cs="Arial"/>
        </w:rPr>
      </w:pPr>
    </w:p>
    <w:p w:rsidR="0088093E" w:rsidRPr="00825563" w:rsidRDefault="0088093E" w:rsidP="0088093E">
      <w:pPr>
        <w:spacing w:line="360" w:lineRule="auto"/>
        <w:rPr>
          <w:rFonts w:cs="Arial"/>
        </w:rPr>
      </w:pPr>
    </w:p>
    <w:p w:rsidR="0088093E" w:rsidRPr="00825563" w:rsidRDefault="0088093E" w:rsidP="0088093E">
      <w:pPr>
        <w:spacing w:line="360" w:lineRule="auto"/>
        <w:rPr>
          <w:rFonts w:cs="Arial"/>
        </w:rPr>
      </w:pPr>
    </w:p>
    <w:p w:rsidR="0088093E" w:rsidRPr="00825563" w:rsidRDefault="0088093E" w:rsidP="0088093E">
      <w:pPr>
        <w:spacing w:line="360" w:lineRule="auto"/>
        <w:rPr>
          <w:rFonts w:cs="Arial"/>
        </w:rPr>
      </w:pPr>
    </w:p>
    <w:p w:rsidR="0088093E" w:rsidRPr="00825563" w:rsidRDefault="0088093E" w:rsidP="0088093E">
      <w:pPr>
        <w:spacing w:line="360" w:lineRule="auto"/>
        <w:rPr>
          <w:rFonts w:cs="Arial"/>
        </w:rPr>
      </w:pPr>
    </w:p>
    <w:p w:rsidR="0088093E" w:rsidRPr="00825563" w:rsidRDefault="0088093E" w:rsidP="0088093E">
      <w:pPr>
        <w:spacing w:line="360" w:lineRule="auto"/>
        <w:rPr>
          <w:rFonts w:cs="Arial"/>
        </w:rPr>
      </w:pPr>
    </w:p>
    <w:p w:rsidR="0088093E" w:rsidRPr="00825563" w:rsidRDefault="0088093E" w:rsidP="0088093E">
      <w:pPr>
        <w:spacing w:line="360" w:lineRule="auto"/>
        <w:rPr>
          <w:rFonts w:cs="Arial"/>
        </w:rPr>
      </w:pPr>
    </w:p>
    <w:p w:rsidR="0088093E" w:rsidRPr="00825563" w:rsidRDefault="0088093E" w:rsidP="0088093E">
      <w:pPr>
        <w:spacing w:line="360" w:lineRule="auto"/>
        <w:rPr>
          <w:rFonts w:cs="Arial"/>
        </w:rPr>
      </w:pPr>
    </w:p>
    <w:p w:rsidR="0088093E" w:rsidRPr="00825563" w:rsidRDefault="0088093E" w:rsidP="0088093E">
      <w:pPr>
        <w:spacing w:line="360" w:lineRule="auto"/>
        <w:rPr>
          <w:rFonts w:cs="Arial"/>
        </w:rPr>
      </w:pPr>
    </w:p>
    <w:p w:rsidR="0088093E" w:rsidRPr="00825563" w:rsidRDefault="0088093E" w:rsidP="0088093E">
      <w:pPr>
        <w:spacing w:line="360" w:lineRule="auto"/>
        <w:rPr>
          <w:rFonts w:cs="Arial"/>
        </w:rPr>
      </w:pPr>
    </w:p>
    <w:p w:rsidR="0088093E" w:rsidRPr="00825563" w:rsidRDefault="0088093E" w:rsidP="0088093E">
      <w:pPr>
        <w:spacing w:line="360" w:lineRule="auto"/>
        <w:rPr>
          <w:rFonts w:cs="Arial"/>
        </w:rPr>
      </w:pPr>
    </w:p>
    <w:p w:rsidR="0088093E" w:rsidRPr="00825563" w:rsidRDefault="0088093E" w:rsidP="0088093E">
      <w:pPr>
        <w:spacing w:line="360" w:lineRule="auto"/>
        <w:rPr>
          <w:rFonts w:cs="Arial"/>
        </w:rPr>
      </w:pPr>
    </w:p>
    <w:p w:rsidR="0088093E" w:rsidRPr="00825563" w:rsidRDefault="0088093E" w:rsidP="0088093E">
      <w:pPr>
        <w:pStyle w:val="Title"/>
        <w:rPr>
          <w:rFonts w:cs="Arial"/>
        </w:rPr>
      </w:pPr>
      <w:r w:rsidRPr="00825563">
        <w:rPr>
          <w:rFonts w:cs="Arial"/>
        </w:rPr>
        <w:t>Navigation in Virtual Reality Space</w:t>
      </w:r>
    </w:p>
    <w:p w:rsidR="0088093E" w:rsidRPr="00825563" w:rsidRDefault="0088093E" w:rsidP="0088093E">
      <w:pPr>
        <w:pStyle w:val="Title"/>
        <w:rPr>
          <w:rFonts w:cs="Arial"/>
          <w:sz w:val="32"/>
        </w:rPr>
      </w:pPr>
      <w:r w:rsidRPr="00825563">
        <w:rPr>
          <w:rFonts w:cs="Arial"/>
          <w:sz w:val="32"/>
        </w:rPr>
        <w:t>Concepts of Navigation Methods</w:t>
      </w:r>
    </w:p>
    <w:p w:rsidR="0088093E" w:rsidRPr="00825563" w:rsidRDefault="0088093E" w:rsidP="0088093E">
      <w:pPr>
        <w:spacing w:line="360" w:lineRule="auto"/>
        <w:outlineLvl w:val="0"/>
        <w:rPr>
          <w:rFonts w:cs="Arial"/>
          <w:b/>
          <w:sz w:val="28"/>
        </w:rPr>
      </w:pPr>
    </w:p>
    <w:p w:rsidR="0088093E" w:rsidRPr="00825563" w:rsidRDefault="0088093E" w:rsidP="0088093E">
      <w:pPr>
        <w:spacing w:line="360" w:lineRule="auto"/>
        <w:outlineLvl w:val="0"/>
        <w:rPr>
          <w:rFonts w:cs="Arial"/>
          <w:b/>
          <w:sz w:val="28"/>
        </w:rPr>
      </w:pPr>
      <w:r w:rsidRPr="00825563">
        <w:rPr>
          <w:rFonts w:cs="Arial"/>
          <w:b/>
          <w:sz w:val="28"/>
        </w:rPr>
        <w:t>IP5 Project of</w:t>
      </w:r>
    </w:p>
    <w:p w:rsidR="0088093E" w:rsidRPr="00825563" w:rsidRDefault="0088093E" w:rsidP="0088093E">
      <w:pPr>
        <w:spacing w:line="360" w:lineRule="auto"/>
        <w:outlineLvl w:val="0"/>
        <w:rPr>
          <w:rFonts w:cs="Arial"/>
          <w:b/>
          <w:sz w:val="28"/>
        </w:rPr>
      </w:pPr>
      <w:proofErr w:type="spellStart"/>
      <w:r w:rsidRPr="00825563">
        <w:rPr>
          <w:rFonts w:cs="Arial"/>
          <w:b/>
          <w:sz w:val="28"/>
        </w:rPr>
        <w:t>Bär</w:t>
      </w:r>
      <w:proofErr w:type="spellEnd"/>
      <w:r w:rsidRPr="00825563">
        <w:rPr>
          <w:rFonts w:cs="Arial"/>
          <w:b/>
          <w:sz w:val="28"/>
        </w:rPr>
        <w:t xml:space="preserve"> Dominic</w:t>
      </w:r>
    </w:p>
    <w:p w:rsidR="0088093E" w:rsidRPr="00825563" w:rsidRDefault="0088093E" w:rsidP="0088093E">
      <w:pPr>
        <w:spacing w:line="360" w:lineRule="auto"/>
        <w:outlineLvl w:val="0"/>
        <w:rPr>
          <w:rFonts w:cs="Arial"/>
          <w:b/>
          <w:sz w:val="28"/>
        </w:rPr>
      </w:pPr>
      <w:r w:rsidRPr="00825563">
        <w:rPr>
          <w:rFonts w:cs="Arial"/>
          <w:b/>
          <w:sz w:val="28"/>
        </w:rPr>
        <w:t>Groux Marcel</w:t>
      </w:r>
    </w:p>
    <w:p w:rsidR="0088093E" w:rsidRPr="00825563" w:rsidRDefault="0088093E" w:rsidP="0088093E">
      <w:pPr>
        <w:spacing w:line="360" w:lineRule="auto"/>
        <w:outlineLvl w:val="0"/>
        <w:rPr>
          <w:rFonts w:cs="Arial"/>
          <w:b/>
          <w:sz w:val="28"/>
        </w:rPr>
      </w:pPr>
    </w:p>
    <w:p w:rsidR="0088093E" w:rsidRPr="00825563" w:rsidRDefault="0088093E" w:rsidP="0088093E">
      <w:pPr>
        <w:spacing w:line="360" w:lineRule="auto"/>
        <w:outlineLvl w:val="0"/>
        <w:rPr>
          <w:rFonts w:cs="Arial"/>
          <w:b/>
          <w:sz w:val="28"/>
        </w:rPr>
      </w:pPr>
      <w:r w:rsidRPr="00825563">
        <w:rPr>
          <w:rFonts w:cs="Arial"/>
          <w:b/>
          <w:sz w:val="28"/>
        </w:rPr>
        <w:t>FHNW</w:t>
      </w:r>
    </w:p>
    <w:p w:rsidR="0088093E" w:rsidRPr="00825563" w:rsidRDefault="0088093E" w:rsidP="0088093E">
      <w:pPr>
        <w:spacing w:line="360" w:lineRule="auto"/>
        <w:outlineLvl w:val="0"/>
        <w:rPr>
          <w:rFonts w:cs="Arial"/>
          <w:b/>
          <w:sz w:val="28"/>
        </w:rPr>
      </w:pPr>
      <w:r w:rsidRPr="00825563">
        <w:rPr>
          <w:rFonts w:cs="Arial"/>
          <w:b/>
          <w:sz w:val="28"/>
        </w:rPr>
        <w:t>University of Applied Sciences</w:t>
      </w:r>
    </w:p>
    <w:p w:rsidR="0088093E" w:rsidRPr="00825563" w:rsidRDefault="0088093E" w:rsidP="0088093E">
      <w:pPr>
        <w:spacing w:line="360" w:lineRule="auto"/>
        <w:rPr>
          <w:rFonts w:cs="Arial"/>
          <w:b/>
          <w:sz w:val="28"/>
        </w:rPr>
      </w:pPr>
      <w:r w:rsidRPr="00825563">
        <w:rPr>
          <w:rFonts w:cs="Arial"/>
          <w:b/>
          <w:sz w:val="28"/>
        </w:rPr>
        <w:t xml:space="preserve">Degree Course:  Computer Science / </w:t>
      </w:r>
      <w:proofErr w:type="spellStart"/>
      <w:r w:rsidRPr="00825563">
        <w:rPr>
          <w:rFonts w:cs="Arial"/>
          <w:b/>
          <w:sz w:val="28"/>
        </w:rPr>
        <w:t>iCompetence</w:t>
      </w:r>
      <w:proofErr w:type="spellEnd"/>
    </w:p>
    <w:p w:rsidR="0088093E" w:rsidRPr="00825563" w:rsidRDefault="0088093E" w:rsidP="0088093E">
      <w:pPr>
        <w:spacing w:line="360" w:lineRule="auto"/>
        <w:outlineLvl w:val="0"/>
        <w:rPr>
          <w:rFonts w:cs="Arial"/>
          <w:b/>
          <w:sz w:val="28"/>
        </w:rPr>
      </w:pPr>
      <w:r w:rsidRPr="00825563">
        <w:rPr>
          <w:rFonts w:cs="Arial"/>
          <w:b/>
          <w:sz w:val="28"/>
        </w:rPr>
        <w:lastRenderedPageBreak/>
        <w:t>Supervising Lecturers: Arizona Stefan, Marcin Simon</w:t>
      </w:r>
    </w:p>
    <w:p w:rsidR="0088093E" w:rsidRPr="00825563" w:rsidRDefault="0088093E" w:rsidP="0088093E">
      <w:pPr>
        <w:spacing w:line="360" w:lineRule="auto"/>
        <w:outlineLvl w:val="0"/>
        <w:rPr>
          <w:rFonts w:cs="Arial"/>
          <w:b/>
          <w:sz w:val="28"/>
        </w:rPr>
      </w:pPr>
    </w:p>
    <w:p w:rsidR="0088093E" w:rsidRPr="00825563" w:rsidRDefault="0088093E" w:rsidP="0088093E">
      <w:pPr>
        <w:spacing w:line="360" w:lineRule="auto"/>
        <w:rPr>
          <w:rFonts w:cs="Arial"/>
          <w:b/>
          <w:sz w:val="28"/>
        </w:rPr>
      </w:pPr>
    </w:p>
    <w:p w:rsidR="0088093E" w:rsidRPr="00825563" w:rsidRDefault="0088093E" w:rsidP="0088093E">
      <w:pPr>
        <w:spacing w:line="360" w:lineRule="auto"/>
        <w:rPr>
          <w:rFonts w:cs="Arial"/>
          <w:b/>
          <w:sz w:val="28"/>
        </w:rPr>
      </w:pPr>
    </w:p>
    <w:p w:rsidR="0088093E" w:rsidRPr="00825563" w:rsidRDefault="0088093E" w:rsidP="0088093E">
      <w:pPr>
        <w:spacing w:line="360" w:lineRule="auto"/>
        <w:rPr>
          <w:rFonts w:cs="Arial"/>
          <w:b/>
          <w:sz w:val="28"/>
        </w:rPr>
      </w:pPr>
      <w:proofErr w:type="spellStart"/>
      <w:r w:rsidRPr="00825563">
        <w:rPr>
          <w:rFonts w:cs="Arial"/>
          <w:b/>
          <w:sz w:val="28"/>
        </w:rPr>
        <w:t>Windisch</w:t>
      </w:r>
      <w:proofErr w:type="spellEnd"/>
      <w:r w:rsidRPr="00825563">
        <w:rPr>
          <w:rFonts w:cs="Arial"/>
          <w:b/>
          <w:sz w:val="28"/>
        </w:rPr>
        <w:t xml:space="preserve">, </w:t>
      </w:r>
      <w:r w:rsidRPr="00825563">
        <w:rPr>
          <w:rFonts w:cs="Arial"/>
          <w:b/>
          <w:sz w:val="28"/>
        </w:rPr>
        <w:fldChar w:fldCharType="begin"/>
      </w:r>
      <w:r w:rsidRPr="00825563">
        <w:rPr>
          <w:rFonts w:cs="Arial"/>
          <w:b/>
          <w:sz w:val="28"/>
        </w:rPr>
        <w:instrText xml:space="preserve"> TIME \@ "d. MMMM yyyy" </w:instrText>
      </w:r>
      <w:r w:rsidRPr="00825563">
        <w:rPr>
          <w:rFonts w:cs="Arial"/>
          <w:b/>
          <w:sz w:val="28"/>
        </w:rPr>
        <w:fldChar w:fldCharType="separate"/>
      </w:r>
      <w:r w:rsidR="00ED2F05">
        <w:rPr>
          <w:rFonts w:cs="Arial"/>
          <w:b/>
          <w:noProof/>
          <w:sz w:val="28"/>
        </w:rPr>
        <w:t>21. January 2017</w:t>
      </w:r>
      <w:r w:rsidRPr="00825563">
        <w:rPr>
          <w:rFonts w:cs="Arial"/>
          <w:b/>
          <w:sz w:val="28"/>
        </w:rPr>
        <w:fldChar w:fldCharType="end"/>
      </w:r>
    </w:p>
    <w:p w:rsidR="0088093E" w:rsidRPr="00825563" w:rsidRDefault="0088093E" w:rsidP="0088093E">
      <w:pPr>
        <w:spacing w:line="360" w:lineRule="auto"/>
        <w:rPr>
          <w:rFonts w:cs="Arial"/>
          <w:b/>
          <w:noProof/>
          <w:sz w:val="28"/>
        </w:rPr>
      </w:pPr>
    </w:p>
    <w:p w:rsidR="0088093E" w:rsidRPr="00825563" w:rsidRDefault="0088093E" w:rsidP="0088093E">
      <w:pPr>
        <w:rPr>
          <w:rFonts w:cs="Arial"/>
          <w:noProof/>
        </w:rPr>
        <w:sectPr w:rsidR="0088093E" w:rsidRPr="00825563">
          <w:headerReference w:type="default" r:id="rId8"/>
          <w:footerReference w:type="default" r:id="rId9"/>
          <w:pgSz w:w="11906" w:h="16838"/>
          <w:pgMar w:top="1418" w:right="1418" w:bottom="1134" w:left="1701" w:header="958" w:footer="958" w:gutter="0"/>
          <w:pgNumType w:start="1"/>
          <w:cols w:space="720"/>
        </w:sectPr>
      </w:pPr>
    </w:p>
    <w:p w:rsidR="0088093E" w:rsidRPr="00825563" w:rsidRDefault="0088093E" w:rsidP="0088093E">
      <w:pPr>
        <w:pStyle w:val="Leitmaterialien"/>
        <w:rPr>
          <w:rFonts w:cs="Arial"/>
        </w:rPr>
      </w:pPr>
    </w:p>
    <w:p w:rsidR="0088093E" w:rsidRPr="00825563" w:rsidRDefault="0088093E" w:rsidP="0088093E">
      <w:pPr>
        <w:rPr>
          <w:rFonts w:cs="Arial"/>
          <w:b/>
          <w:noProof/>
          <w:sz w:val="28"/>
        </w:rPr>
      </w:pPr>
      <w:r w:rsidRPr="00825563">
        <w:rPr>
          <w:rFonts w:cs="Arial"/>
        </w:rPr>
        <w:br w:type="page"/>
      </w:r>
    </w:p>
    <w:p w:rsidR="0088093E" w:rsidRPr="00825563" w:rsidRDefault="0088093E" w:rsidP="0088093E">
      <w:pPr>
        <w:pStyle w:val="Leitmaterialien"/>
        <w:rPr>
          <w:rFonts w:cs="Arial"/>
        </w:rPr>
      </w:pPr>
      <w:r w:rsidRPr="00825563">
        <w:rPr>
          <w:rFonts w:cs="Arial"/>
        </w:rPr>
        <w:lastRenderedPageBreak/>
        <w:t>Clarification of Honest</w:t>
      </w:r>
    </w:p>
    <w:p w:rsidR="0088093E" w:rsidRPr="00825563" w:rsidRDefault="0088093E" w:rsidP="0088093E">
      <w:pPr>
        <w:pStyle w:val="BodyText"/>
        <w:rPr>
          <w:rFonts w:ascii="Arial" w:hAnsi="Arial" w:cs="Arial"/>
        </w:rPr>
      </w:pPr>
      <w:r w:rsidRPr="00825563">
        <w:rPr>
          <w:rFonts w:ascii="Arial" w:hAnsi="Arial" w:cs="Arial"/>
        </w:rPr>
        <w:t>Hereby I declare to have written the present IP5 Project independently, without help of a third party and only under the usage of the declared sources.</w:t>
      </w:r>
    </w:p>
    <w:p w:rsidR="0088093E" w:rsidRPr="00825563" w:rsidRDefault="0088093E" w:rsidP="0088093E">
      <w:pPr>
        <w:pStyle w:val="BodyText"/>
        <w:rPr>
          <w:rFonts w:ascii="Arial" w:hAnsi="Arial" w:cs="Arial"/>
        </w:rPr>
      </w:pPr>
    </w:p>
    <w:p w:rsidR="0088093E" w:rsidRPr="00825563" w:rsidRDefault="0088093E" w:rsidP="0088093E">
      <w:pPr>
        <w:pStyle w:val="BodyText"/>
        <w:rPr>
          <w:rFonts w:ascii="Arial" w:hAnsi="Arial" w:cs="Arial"/>
        </w:rPr>
      </w:pPr>
    </w:p>
    <w:p w:rsidR="0088093E" w:rsidRPr="00825563" w:rsidRDefault="0088093E" w:rsidP="0088093E">
      <w:pPr>
        <w:pStyle w:val="BodyText"/>
        <w:rPr>
          <w:rFonts w:ascii="Arial" w:hAnsi="Arial" w:cs="Arial"/>
        </w:rPr>
      </w:pPr>
    </w:p>
    <w:p w:rsidR="0088093E" w:rsidRPr="00825563" w:rsidRDefault="0088093E" w:rsidP="0088093E">
      <w:pPr>
        <w:pStyle w:val="BodyText"/>
        <w:rPr>
          <w:rFonts w:ascii="Arial" w:hAnsi="Arial" w:cs="Arial"/>
        </w:rPr>
      </w:pPr>
    </w:p>
    <w:p w:rsidR="0088093E" w:rsidRPr="00825563" w:rsidRDefault="0088093E" w:rsidP="0088093E">
      <w:pPr>
        <w:pStyle w:val="BodyText"/>
        <w:rPr>
          <w:rFonts w:ascii="Arial" w:hAnsi="Arial" w:cs="Arial"/>
        </w:rPr>
      </w:pPr>
    </w:p>
    <w:p w:rsidR="0088093E" w:rsidRPr="00825563" w:rsidRDefault="0088093E" w:rsidP="0088093E">
      <w:pPr>
        <w:pStyle w:val="BodyText"/>
        <w:rPr>
          <w:rFonts w:ascii="Arial" w:hAnsi="Arial" w:cs="Arial"/>
        </w:rPr>
      </w:pPr>
    </w:p>
    <w:p w:rsidR="0088093E" w:rsidRPr="00825563" w:rsidRDefault="0088093E" w:rsidP="0088093E">
      <w:pPr>
        <w:pStyle w:val="BodyText"/>
        <w:rPr>
          <w:rFonts w:ascii="Arial" w:hAnsi="Arial" w:cs="Arial"/>
        </w:rPr>
      </w:pPr>
    </w:p>
    <w:tbl>
      <w:tblPr>
        <w:tblW w:w="8788" w:type="dxa"/>
        <w:tblLook w:val="04A0" w:firstRow="1" w:lastRow="0" w:firstColumn="1" w:lastColumn="0" w:noHBand="0" w:noVBand="1"/>
      </w:tblPr>
      <w:tblGrid>
        <w:gridCol w:w="4110"/>
        <w:gridCol w:w="567"/>
        <w:gridCol w:w="4111"/>
      </w:tblGrid>
      <w:tr w:rsidR="00DE6615" w:rsidRPr="00825563" w:rsidTr="00DE6615">
        <w:trPr>
          <w:trHeight w:val="425"/>
        </w:trPr>
        <w:tc>
          <w:tcPr>
            <w:tcW w:w="4110" w:type="dxa"/>
            <w:tcBorders>
              <w:top w:val="nil"/>
              <w:left w:val="nil"/>
              <w:bottom w:val="single" w:sz="8" w:space="0" w:color="808080"/>
              <w:right w:val="nil"/>
            </w:tcBorders>
            <w:shd w:val="clear" w:color="auto" w:fill="auto"/>
            <w:vAlign w:val="bottom"/>
            <w:hideMark/>
          </w:tcPr>
          <w:p w:rsidR="0088093E" w:rsidRPr="00DE6615" w:rsidRDefault="0088093E" w:rsidP="00DE6615">
            <w:pPr>
              <w:pStyle w:val="BodyText"/>
              <w:jc w:val="left"/>
              <w:rPr>
                <w:rFonts w:ascii="Arial" w:hAnsi="Arial" w:cs="Arial"/>
              </w:rPr>
            </w:pPr>
            <w:proofErr w:type="spellStart"/>
            <w:r w:rsidRPr="00DE6615">
              <w:rPr>
                <w:rFonts w:ascii="Arial" w:hAnsi="Arial" w:cs="Arial"/>
              </w:rPr>
              <w:t>Brugg</w:t>
            </w:r>
            <w:proofErr w:type="spellEnd"/>
            <w:r w:rsidRPr="00DE6615">
              <w:rPr>
                <w:rFonts w:ascii="Arial" w:hAnsi="Arial" w:cs="Arial"/>
              </w:rPr>
              <w:t xml:space="preserve">, </w:t>
            </w:r>
            <w:r w:rsidRPr="00DE6615">
              <w:rPr>
                <w:rFonts w:ascii="Arial" w:hAnsi="Arial" w:cs="Arial"/>
              </w:rPr>
              <w:fldChar w:fldCharType="begin"/>
            </w:r>
            <w:r w:rsidRPr="00DE6615">
              <w:rPr>
                <w:rFonts w:ascii="Arial" w:hAnsi="Arial" w:cs="Arial"/>
              </w:rPr>
              <w:instrText xml:space="preserve"> DATE \@ "dd MMMM yyyy" </w:instrText>
            </w:r>
            <w:r w:rsidRPr="00DE6615">
              <w:rPr>
                <w:rFonts w:ascii="Arial" w:hAnsi="Arial" w:cs="Arial"/>
              </w:rPr>
              <w:fldChar w:fldCharType="separate"/>
            </w:r>
            <w:r w:rsidR="00ED2F05">
              <w:rPr>
                <w:rFonts w:ascii="Arial" w:hAnsi="Arial" w:cs="Arial"/>
                <w:noProof/>
              </w:rPr>
              <w:t>21 January 2017</w:t>
            </w:r>
            <w:r w:rsidRPr="00DE6615">
              <w:rPr>
                <w:rFonts w:ascii="Arial" w:hAnsi="Arial" w:cs="Arial"/>
              </w:rPr>
              <w:fldChar w:fldCharType="end"/>
            </w:r>
          </w:p>
        </w:tc>
        <w:tc>
          <w:tcPr>
            <w:tcW w:w="567" w:type="dxa"/>
            <w:shd w:val="clear" w:color="auto" w:fill="auto"/>
            <w:vAlign w:val="bottom"/>
          </w:tcPr>
          <w:p w:rsidR="0088093E" w:rsidRPr="00DE6615" w:rsidRDefault="0088093E" w:rsidP="00DE6615">
            <w:pPr>
              <w:pStyle w:val="BodyText"/>
              <w:jc w:val="left"/>
              <w:rPr>
                <w:rFonts w:ascii="Arial" w:hAnsi="Arial" w:cs="Arial"/>
              </w:rPr>
            </w:pPr>
          </w:p>
        </w:tc>
        <w:tc>
          <w:tcPr>
            <w:tcW w:w="4111" w:type="dxa"/>
            <w:tcBorders>
              <w:top w:val="nil"/>
              <w:left w:val="nil"/>
              <w:bottom w:val="single" w:sz="8" w:space="0" w:color="808080"/>
              <w:right w:val="nil"/>
            </w:tcBorders>
            <w:shd w:val="clear" w:color="auto" w:fill="auto"/>
            <w:vAlign w:val="bottom"/>
            <w:hideMark/>
          </w:tcPr>
          <w:p w:rsidR="0088093E" w:rsidRPr="00DE6615" w:rsidRDefault="0088093E" w:rsidP="00DE6615">
            <w:pPr>
              <w:pStyle w:val="BodyText"/>
              <w:jc w:val="left"/>
              <w:rPr>
                <w:rFonts w:ascii="Arial" w:hAnsi="Arial" w:cs="Arial"/>
              </w:rPr>
            </w:pPr>
            <w:proofErr w:type="spellStart"/>
            <w:r w:rsidRPr="00DE6615">
              <w:rPr>
                <w:rFonts w:ascii="Arial" w:hAnsi="Arial" w:cs="Arial"/>
              </w:rPr>
              <w:t>Brugg</w:t>
            </w:r>
            <w:proofErr w:type="spellEnd"/>
            <w:r w:rsidRPr="00DE6615">
              <w:rPr>
                <w:rFonts w:ascii="Arial" w:hAnsi="Arial" w:cs="Arial"/>
              </w:rPr>
              <w:t xml:space="preserve">, </w:t>
            </w:r>
            <w:r w:rsidRPr="00DE6615">
              <w:rPr>
                <w:rFonts w:ascii="Arial" w:hAnsi="Arial" w:cs="Arial"/>
              </w:rPr>
              <w:fldChar w:fldCharType="begin"/>
            </w:r>
            <w:r w:rsidRPr="00DE6615">
              <w:rPr>
                <w:rFonts w:ascii="Arial" w:hAnsi="Arial" w:cs="Arial"/>
              </w:rPr>
              <w:instrText xml:space="preserve"> DATE \@ "dd MMMM yyyy" </w:instrText>
            </w:r>
            <w:r w:rsidRPr="00DE6615">
              <w:rPr>
                <w:rFonts w:ascii="Arial" w:hAnsi="Arial" w:cs="Arial"/>
              </w:rPr>
              <w:fldChar w:fldCharType="separate"/>
            </w:r>
            <w:r w:rsidR="00ED2F05">
              <w:rPr>
                <w:rFonts w:ascii="Arial" w:hAnsi="Arial" w:cs="Arial"/>
                <w:noProof/>
              </w:rPr>
              <w:t>21 January 2017</w:t>
            </w:r>
            <w:r w:rsidRPr="00DE6615">
              <w:rPr>
                <w:rFonts w:ascii="Arial" w:hAnsi="Arial" w:cs="Arial"/>
              </w:rPr>
              <w:fldChar w:fldCharType="end"/>
            </w:r>
          </w:p>
        </w:tc>
      </w:tr>
      <w:tr w:rsidR="00DE6615" w:rsidRPr="00825563" w:rsidTr="00DE6615">
        <w:trPr>
          <w:trHeight w:val="425"/>
        </w:trPr>
        <w:tc>
          <w:tcPr>
            <w:tcW w:w="4110" w:type="dxa"/>
            <w:tcBorders>
              <w:top w:val="single" w:sz="8" w:space="0" w:color="808080"/>
              <w:left w:val="nil"/>
              <w:bottom w:val="nil"/>
              <w:right w:val="nil"/>
            </w:tcBorders>
            <w:shd w:val="clear" w:color="auto" w:fill="auto"/>
            <w:hideMark/>
          </w:tcPr>
          <w:p w:rsidR="0088093E" w:rsidRPr="00DE6615" w:rsidRDefault="0088093E" w:rsidP="00DE6615">
            <w:pPr>
              <w:pStyle w:val="BodyText"/>
              <w:jc w:val="left"/>
              <w:rPr>
                <w:rFonts w:ascii="Arial" w:hAnsi="Arial" w:cs="Arial"/>
              </w:rPr>
            </w:pPr>
            <w:r w:rsidRPr="00DE6615">
              <w:rPr>
                <w:rFonts w:ascii="Arial" w:hAnsi="Arial" w:cs="Arial"/>
              </w:rPr>
              <w:t>Place, date</w:t>
            </w:r>
          </w:p>
        </w:tc>
        <w:tc>
          <w:tcPr>
            <w:tcW w:w="567" w:type="dxa"/>
            <w:shd w:val="clear" w:color="auto" w:fill="auto"/>
          </w:tcPr>
          <w:p w:rsidR="0088093E" w:rsidRPr="00DE6615" w:rsidRDefault="0088093E" w:rsidP="00DE6615">
            <w:pPr>
              <w:pStyle w:val="BodyText"/>
              <w:jc w:val="left"/>
              <w:rPr>
                <w:rFonts w:ascii="Arial" w:hAnsi="Arial" w:cs="Arial"/>
              </w:rPr>
            </w:pPr>
          </w:p>
        </w:tc>
        <w:tc>
          <w:tcPr>
            <w:tcW w:w="4111" w:type="dxa"/>
            <w:tcBorders>
              <w:top w:val="single" w:sz="8" w:space="0" w:color="808080"/>
              <w:left w:val="nil"/>
              <w:bottom w:val="nil"/>
              <w:right w:val="nil"/>
            </w:tcBorders>
            <w:shd w:val="clear" w:color="auto" w:fill="auto"/>
            <w:hideMark/>
          </w:tcPr>
          <w:p w:rsidR="0088093E" w:rsidRPr="00DE6615" w:rsidRDefault="0088093E" w:rsidP="00DE6615">
            <w:pPr>
              <w:pStyle w:val="BodyText"/>
              <w:jc w:val="left"/>
              <w:rPr>
                <w:rFonts w:ascii="Arial" w:hAnsi="Arial" w:cs="Arial"/>
              </w:rPr>
            </w:pPr>
            <w:r w:rsidRPr="00DE6615">
              <w:rPr>
                <w:rFonts w:ascii="Arial" w:hAnsi="Arial" w:cs="Arial"/>
              </w:rPr>
              <w:t>Place, date</w:t>
            </w:r>
          </w:p>
        </w:tc>
      </w:tr>
      <w:tr w:rsidR="00DE6615" w:rsidRPr="00825563" w:rsidTr="00DE6615">
        <w:trPr>
          <w:trHeight w:val="1701"/>
        </w:trPr>
        <w:tc>
          <w:tcPr>
            <w:tcW w:w="4110" w:type="dxa"/>
            <w:tcBorders>
              <w:top w:val="nil"/>
              <w:left w:val="nil"/>
              <w:bottom w:val="single" w:sz="8" w:space="0" w:color="808080"/>
              <w:right w:val="nil"/>
            </w:tcBorders>
            <w:shd w:val="clear" w:color="auto" w:fill="auto"/>
            <w:vAlign w:val="center"/>
          </w:tcPr>
          <w:p w:rsidR="0088093E" w:rsidRPr="00DE6615" w:rsidRDefault="0088093E" w:rsidP="00DE6615">
            <w:pPr>
              <w:pStyle w:val="BodyText"/>
              <w:jc w:val="left"/>
              <w:rPr>
                <w:rFonts w:ascii="Arial" w:hAnsi="Arial" w:cs="Arial"/>
              </w:rPr>
            </w:pPr>
          </w:p>
        </w:tc>
        <w:tc>
          <w:tcPr>
            <w:tcW w:w="567" w:type="dxa"/>
            <w:shd w:val="clear" w:color="auto" w:fill="auto"/>
            <w:vAlign w:val="center"/>
          </w:tcPr>
          <w:p w:rsidR="0088093E" w:rsidRPr="00DE6615" w:rsidRDefault="0088093E" w:rsidP="00DE6615">
            <w:pPr>
              <w:pStyle w:val="BodyText"/>
              <w:jc w:val="left"/>
              <w:rPr>
                <w:rFonts w:ascii="Arial" w:hAnsi="Arial" w:cs="Arial"/>
              </w:rPr>
            </w:pPr>
          </w:p>
        </w:tc>
        <w:tc>
          <w:tcPr>
            <w:tcW w:w="4111" w:type="dxa"/>
            <w:tcBorders>
              <w:top w:val="nil"/>
              <w:left w:val="nil"/>
              <w:bottom w:val="single" w:sz="8" w:space="0" w:color="808080"/>
              <w:right w:val="nil"/>
            </w:tcBorders>
            <w:shd w:val="clear" w:color="auto" w:fill="auto"/>
            <w:vAlign w:val="center"/>
          </w:tcPr>
          <w:p w:rsidR="0088093E" w:rsidRPr="00DE6615" w:rsidRDefault="0088093E" w:rsidP="00DE6615">
            <w:pPr>
              <w:pStyle w:val="BodyText"/>
              <w:jc w:val="left"/>
              <w:rPr>
                <w:rFonts w:ascii="Arial" w:hAnsi="Arial" w:cs="Arial"/>
              </w:rPr>
            </w:pPr>
          </w:p>
        </w:tc>
      </w:tr>
      <w:tr w:rsidR="00DE6615" w:rsidRPr="00825563" w:rsidTr="00DE6615">
        <w:trPr>
          <w:trHeight w:val="425"/>
        </w:trPr>
        <w:tc>
          <w:tcPr>
            <w:tcW w:w="4110" w:type="dxa"/>
            <w:tcBorders>
              <w:top w:val="single" w:sz="8" w:space="0" w:color="808080"/>
              <w:left w:val="nil"/>
              <w:bottom w:val="nil"/>
              <w:right w:val="nil"/>
            </w:tcBorders>
            <w:shd w:val="clear" w:color="auto" w:fill="auto"/>
            <w:hideMark/>
          </w:tcPr>
          <w:p w:rsidR="0088093E" w:rsidRPr="00DE6615" w:rsidRDefault="0088093E" w:rsidP="00DE6615">
            <w:pPr>
              <w:pStyle w:val="BodyText"/>
              <w:jc w:val="left"/>
              <w:rPr>
                <w:rFonts w:ascii="Arial" w:hAnsi="Arial" w:cs="Arial"/>
              </w:rPr>
            </w:pPr>
            <w:r w:rsidRPr="00DE6615">
              <w:rPr>
                <w:rFonts w:ascii="Arial" w:hAnsi="Arial" w:cs="Arial"/>
              </w:rPr>
              <w:t xml:space="preserve">Signature Dominic </w:t>
            </w:r>
            <w:proofErr w:type="spellStart"/>
            <w:r w:rsidRPr="00DE6615">
              <w:rPr>
                <w:rFonts w:ascii="Arial" w:hAnsi="Arial" w:cs="Arial"/>
              </w:rPr>
              <w:t>Bär</w:t>
            </w:r>
            <w:proofErr w:type="spellEnd"/>
          </w:p>
        </w:tc>
        <w:tc>
          <w:tcPr>
            <w:tcW w:w="567" w:type="dxa"/>
            <w:shd w:val="clear" w:color="auto" w:fill="auto"/>
          </w:tcPr>
          <w:p w:rsidR="0088093E" w:rsidRPr="00DE6615" w:rsidRDefault="0088093E" w:rsidP="00DE6615">
            <w:pPr>
              <w:pStyle w:val="BodyText"/>
              <w:jc w:val="left"/>
              <w:rPr>
                <w:rFonts w:ascii="Arial" w:hAnsi="Arial" w:cs="Arial"/>
              </w:rPr>
            </w:pPr>
          </w:p>
        </w:tc>
        <w:tc>
          <w:tcPr>
            <w:tcW w:w="4111" w:type="dxa"/>
            <w:tcBorders>
              <w:top w:val="single" w:sz="8" w:space="0" w:color="808080"/>
              <w:left w:val="nil"/>
              <w:bottom w:val="nil"/>
              <w:right w:val="nil"/>
            </w:tcBorders>
            <w:shd w:val="clear" w:color="auto" w:fill="auto"/>
            <w:hideMark/>
          </w:tcPr>
          <w:p w:rsidR="0088093E" w:rsidRPr="00DE6615" w:rsidRDefault="0088093E" w:rsidP="00DE6615">
            <w:pPr>
              <w:pStyle w:val="BodyText"/>
              <w:jc w:val="left"/>
              <w:rPr>
                <w:rFonts w:ascii="Arial" w:hAnsi="Arial" w:cs="Arial"/>
              </w:rPr>
            </w:pPr>
            <w:r w:rsidRPr="00DE6615">
              <w:rPr>
                <w:rFonts w:ascii="Arial" w:hAnsi="Arial" w:cs="Arial"/>
              </w:rPr>
              <w:t>Signature Marcel Groux</w:t>
            </w:r>
          </w:p>
        </w:tc>
      </w:tr>
    </w:tbl>
    <w:p w:rsidR="0088093E" w:rsidRPr="00825563" w:rsidRDefault="0088093E" w:rsidP="0088093E">
      <w:pPr>
        <w:pStyle w:val="BodyText"/>
        <w:rPr>
          <w:rFonts w:ascii="Arial" w:hAnsi="Arial" w:cs="Arial"/>
        </w:rPr>
      </w:pPr>
    </w:p>
    <w:p w:rsidR="0088093E" w:rsidRPr="00825563" w:rsidRDefault="0088093E" w:rsidP="0088093E">
      <w:pPr>
        <w:pStyle w:val="BodyText"/>
        <w:rPr>
          <w:rFonts w:ascii="Arial" w:hAnsi="Arial" w:cs="Arial"/>
        </w:rPr>
      </w:pPr>
    </w:p>
    <w:p w:rsidR="0088093E" w:rsidRPr="00825563" w:rsidRDefault="0088093E" w:rsidP="0088093E">
      <w:pPr>
        <w:pStyle w:val="Leitmaterialien"/>
        <w:rPr>
          <w:rFonts w:cs="Arial"/>
        </w:rPr>
      </w:pPr>
    </w:p>
    <w:p w:rsidR="0088093E" w:rsidRPr="00825563" w:rsidRDefault="0088093E" w:rsidP="0088093E">
      <w:pPr>
        <w:rPr>
          <w:rFonts w:cs="Arial"/>
          <w:b/>
          <w:noProof/>
          <w:sz w:val="28"/>
        </w:rPr>
      </w:pPr>
      <w:r w:rsidRPr="00825563">
        <w:rPr>
          <w:rFonts w:cs="Arial"/>
        </w:rPr>
        <w:br w:type="page"/>
      </w:r>
    </w:p>
    <w:p w:rsidR="0088093E" w:rsidRPr="00825563" w:rsidRDefault="0088093E" w:rsidP="0088093E">
      <w:pPr>
        <w:pStyle w:val="Leitmaterialien"/>
        <w:rPr>
          <w:rFonts w:cs="Arial"/>
        </w:rPr>
      </w:pPr>
      <w:r w:rsidRPr="00825563">
        <w:rPr>
          <w:rFonts w:cs="Arial"/>
        </w:rPr>
        <w:lastRenderedPageBreak/>
        <w:t>Summary (Both)</w:t>
      </w:r>
    </w:p>
    <w:p w:rsidR="0088093E" w:rsidRPr="00825563" w:rsidRDefault="0088093E" w:rsidP="0088093E">
      <w:pPr>
        <w:pStyle w:val="BodyText"/>
        <w:rPr>
          <w:rFonts w:ascii="Arial" w:hAnsi="Arial" w:cs="Arial"/>
          <w:color w:val="FF0000"/>
        </w:rPr>
      </w:pPr>
      <w:r w:rsidRPr="00825563">
        <w:rPr>
          <w:rFonts w:ascii="Arial" w:hAnsi="Arial" w:cs="Arial"/>
          <w:color w:val="FF0000"/>
        </w:rPr>
        <w:t>Project Summary</w:t>
      </w:r>
    </w:p>
    <w:p w:rsidR="0088093E" w:rsidRPr="00825563" w:rsidRDefault="0088093E" w:rsidP="0088093E">
      <w:pPr>
        <w:pStyle w:val="Leitmaterialien"/>
        <w:pageBreakBefore w:val="0"/>
        <w:spacing w:before="840"/>
        <w:rPr>
          <w:rFonts w:cs="Arial"/>
        </w:rPr>
      </w:pPr>
      <w:r w:rsidRPr="00825563">
        <w:rPr>
          <w:rFonts w:cs="Arial"/>
        </w:rPr>
        <w:t>Preface (Both)</w:t>
      </w:r>
    </w:p>
    <w:p w:rsidR="0088093E" w:rsidRPr="00825563" w:rsidRDefault="0088093E" w:rsidP="0088093E">
      <w:pPr>
        <w:pStyle w:val="BodyText"/>
        <w:rPr>
          <w:rFonts w:ascii="Arial" w:hAnsi="Arial" w:cs="Arial"/>
          <w:color w:val="FF0000"/>
        </w:rPr>
      </w:pPr>
      <w:proofErr w:type="spellStart"/>
      <w:r w:rsidRPr="00825563">
        <w:rPr>
          <w:rFonts w:ascii="Arial" w:hAnsi="Arial" w:cs="Arial"/>
          <w:color w:val="FF0000"/>
        </w:rPr>
        <w:t>Vorwort</w:t>
      </w:r>
      <w:proofErr w:type="spellEnd"/>
      <w:r w:rsidRPr="00825563">
        <w:rPr>
          <w:rFonts w:ascii="Arial" w:hAnsi="Arial" w:cs="Arial"/>
          <w:color w:val="FF0000"/>
        </w:rPr>
        <w:t xml:space="preserve"> </w:t>
      </w:r>
      <w:proofErr w:type="spellStart"/>
      <w:r w:rsidRPr="00825563">
        <w:rPr>
          <w:rFonts w:ascii="Arial" w:hAnsi="Arial" w:cs="Arial"/>
          <w:color w:val="FF0000"/>
        </w:rPr>
        <w:t>mit</w:t>
      </w:r>
      <w:proofErr w:type="spellEnd"/>
      <w:r w:rsidRPr="00825563">
        <w:rPr>
          <w:rFonts w:ascii="Arial" w:hAnsi="Arial" w:cs="Arial"/>
          <w:color w:val="FF0000"/>
        </w:rPr>
        <w:t xml:space="preserve"> </w:t>
      </w:r>
      <w:proofErr w:type="spellStart"/>
      <w:r w:rsidRPr="00825563">
        <w:rPr>
          <w:rFonts w:ascii="Arial" w:hAnsi="Arial" w:cs="Arial"/>
          <w:color w:val="FF0000"/>
        </w:rPr>
        <w:t>Danksagung</w:t>
      </w:r>
      <w:proofErr w:type="spellEnd"/>
    </w:p>
    <w:p w:rsidR="0088093E" w:rsidRPr="00825563" w:rsidRDefault="0088093E" w:rsidP="0088093E">
      <w:pPr>
        <w:pStyle w:val="Leitmaterialien"/>
        <w:rPr>
          <w:rFonts w:cs="Arial"/>
        </w:rPr>
      </w:pPr>
    </w:p>
    <w:p w:rsidR="0088093E" w:rsidRPr="00825563" w:rsidRDefault="0088093E" w:rsidP="0088093E">
      <w:pPr>
        <w:rPr>
          <w:rFonts w:cs="Arial"/>
          <w:b/>
          <w:noProof/>
          <w:sz w:val="28"/>
        </w:rPr>
      </w:pPr>
      <w:r w:rsidRPr="00825563">
        <w:rPr>
          <w:rFonts w:cs="Arial"/>
        </w:rPr>
        <w:br w:type="page"/>
      </w:r>
    </w:p>
    <w:p w:rsidR="0088093E" w:rsidRPr="00825563" w:rsidRDefault="0088093E" w:rsidP="0088093E">
      <w:pPr>
        <w:pStyle w:val="Leitmaterialien"/>
        <w:rPr>
          <w:rFonts w:cs="Arial"/>
        </w:rPr>
      </w:pPr>
      <w:r w:rsidRPr="00825563">
        <w:rPr>
          <w:rFonts w:cs="Arial"/>
        </w:rPr>
        <w:lastRenderedPageBreak/>
        <w:t>Index</w:t>
      </w:r>
    </w:p>
    <w:p w:rsidR="0088093E" w:rsidRPr="0088093E" w:rsidRDefault="0088093E" w:rsidP="0088093E">
      <w:pPr>
        <w:pStyle w:val="TOC1"/>
        <w:tabs>
          <w:tab w:val="left" w:pos="440"/>
          <w:tab w:val="right" w:leader="dot" w:pos="8777"/>
        </w:tabs>
        <w:rPr>
          <w:rFonts w:ascii="Calibri" w:hAnsi="Calibri"/>
          <w:lang w:val="en-US" w:eastAsia="de-CH"/>
        </w:rPr>
      </w:pPr>
      <w:r w:rsidRPr="00825563">
        <w:rPr>
          <w:rFonts w:ascii="Arial" w:hAnsi="Arial" w:cs="Arial"/>
        </w:rPr>
        <w:fldChar w:fldCharType="begin"/>
      </w:r>
      <w:r w:rsidRPr="00825563">
        <w:rPr>
          <w:rFonts w:ascii="Arial" w:hAnsi="Arial" w:cs="Arial"/>
        </w:rPr>
        <w:instrText xml:space="preserve"> TOC \o "1-3" \t "Anhang;1;Anhang 2;2;Einleitung;1;Anhang3;3" </w:instrText>
      </w:r>
      <w:r w:rsidRPr="00825563">
        <w:rPr>
          <w:rFonts w:ascii="Arial" w:hAnsi="Arial" w:cs="Arial"/>
        </w:rPr>
        <w:fldChar w:fldCharType="separate"/>
      </w:r>
      <w:r w:rsidRPr="00EA2819">
        <w:rPr>
          <w:rFonts w:cs="Arial"/>
        </w:rPr>
        <w:t>1</w:t>
      </w:r>
      <w:r w:rsidRPr="0088093E">
        <w:rPr>
          <w:rFonts w:ascii="Calibri" w:hAnsi="Calibri"/>
          <w:lang w:val="en-US" w:eastAsia="de-CH"/>
        </w:rPr>
        <w:tab/>
      </w:r>
      <w:r w:rsidRPr="00EA2819">
        <w:rPr>
          <w:rFonts w:cs="Arial"/>
        </w:rPr>
        <w:t>Introduction (Dominic)</w:t>
      </w:r>
      <w:r w:rsidRPr="00080301">
        <w:rPr>
          <w:lang w:val="en-US"/>
        </w:rPr>
        <w:tab/>
      </w:r>
      <w:r>
        <w:fldChar w:fldCharType="begin"/>
      </w:r>
      <w:r w:rsidRPr="00080301">
        <w:rPr>
          <w:lang w:val="en-US"/>
        </w:rPr>
        <w:instrText xml:space="preserve"> PAGEREF _Toc472779859 \h </w:instrText>
      </w:r>
      <w:r>
        <w:fldChar w:fldCharType="separate"/>
      </w:r>
      <w:r>
        <w:rPr>
          <w:lang w:val="en-US"/>
        </w:rPr>
        <w:t>1</w:t>
      </w:r>
      <w:r>
        <w:fldChar w:fldCharType="end"/>
      </w:r>
    </w:p>
    <w:p w:rsidR="0088093E" w:rsidRPr="0088093E" w:rsidRDefault="0088093E" w:rsidP="0088093E">
      <w:pPr>
        <w:pStyle w:val="TOC2"/>
        <w:tabs>
          <w:tab w:val="left" w:pos="880"/>
          <w:tab w:val="right" w:leader="dot" w:pos="8777"/>
        </w:tabs>
        <w:rPr>
          <w:rFonts w:ascii="Calibri" w:hAnsi="Calibri"/>
          <w:noProof/>
          <w:lang w:val="en-US" w:eastAsia="de-CH"/>
        </w:rPr>
      </w:pPr>
      <w:r w:rsidRPr="00EA2819">
        <w:rPr>
          <w:rFonts w:cs="Arial"/>
          <w:noProof/>
        </w:rPr>
        <w:t>1.1</w:t>
      </w:r>
      <w:r w:rsidRPr="0088093E">
        <w:rPr>
          <w:rFonts w:ascii="Calibri" w:hAnsi="Calibri"/>
          <w:noProof/>
          <w:lang w:val="en-US" w:eastAsia="de-CH"/>
        </w:rPr>
        <w:tab/>
      </w:r>
      <w:r w:rsidRPr="00EA2819">
        <w:rPr>
          <w:rFonts w:cs="Arial"/>
          <w:noProof/>
        </w:rPr>
        <w:t>What has been achieved?</w:t>
      </w:r>
      <w:r w:rsidRPr="00080301">
        <w:rPr>
          <w:noProof/>
          <w:lang w:val="en-US"/>
        </w:rPr>
        <w:tab/>
      </w:r>
      <w:r>
        <w:rPr>
          <w:noProof/>
        </w:rPr>
        <w:fldChar w:fldCharType="begin"/>
      </w:r>
      <w:r w:rsidRPr="00080301">
        <w:rPr>
          <w:noProof/>
          <w:lang w:val="en-US"/>
        </w:rPr>
        <w:instrText xml:space="preserve"> PAGEREF _Toc472779860 \h </w:instrText>
      </w:r>
      <w:r>
        <w:rPr>
          <w:noProof/>
        </w:rPr>
      </w:r>
      <w:r>
        <w:rPr>
          <w:noProof/>
        </w:rPr>
        <w:fldChar w:fldCharType="separate"/>
      </w:r>
      <w:r>
        <w:rPr>
          <w:noProof/>
          <w:lang w:val="en-US"/>
        </w:rPr>
        <w:t>1</w:t>
      </w:r>
      <w:r>
        <w:rPr>
          <w:noProof/>
        </w:rPr>
        <w:fldChar w:fldCharType="end"/>
      </w:r>
    </w:p>
    <w:p w:rsidR="0088093E" w:rsidRPr="0088093E" w:rsidRDefault="0088093E" w:rsidP="0088093E">
      <w:pPr>
        <w:pStyle w:val="TOC2"/>
        <w:tabs>
          <w:tab w:val="left" w:pos="880"/>
          <w:tab w:val="right" w:leader="dot" w:pos="8777"/>
        </w:tabs>
        <w:rPr>
          <w:rFonts w:ascii="Calibri" w:hAnsi="Calibri"/>
          <w:noProof/>
          <w:lang w:val="en-US" w:eastAsia="de-CH"/>
        </w:rPr>
      </w:pPr>
      <w:r w:rsidRPr="00EA2819">
        <w:rPr>
          <w:rFonts w:cs="Arial"/>
          <w:noProof/>
        </w:rPr>
        <w:t>1.2</w:t>
      </w:r>
      <w:r w:rsidRPr="0088093E">
        <w:rPr>
          <w:rFonts w:ascii="Calibri" w:hAnsi="Calibri"/>
          <w:noProof/>
          <w:lang w:val="en-US" w:eastAsia="de-CH"/>
        </w:rPr>
        <w:tab/>
      </w:r>
      <w:r w:rsidRPr="00EA2819">
        <w:rPr>
          <w:rFonts w:cs="Arial"/>
          <w:noProof/>
        </w:rPr>
        <w:t>Why has it been done?</w:t>
      </w:r>
      <w:r w:rsidRPr="00080301">
        <w:rPr>
          <w:noProof/>
          <w:lang w:val="en-US"/>
        </w:rPr>
        <w:tab/>
      </w:r>
      <w:r>
        <w:rPr>
          <w:noProof/>
        </w:rPr>
        <w:fldChar w:fldCharType="begin"/>
      </w:r>
      <w:r w:rsidRPr="00080301">
        <w:rPr>
          <w:noProof/>
          <w:lang w:val="en-US"/>
        </w:rPr>
        <w:instrText xml:space="preserve"> PAGEREF _Toc472779861 \h </w:instrText>
      </w:r>
      <w:r>
        <w:rPr>
          <w:noProof/>
        </w:rPr>
      </w:r>
      <w:r>
        <w:rPr>
          <w:noProof/>
        </w:rPr>
        <w:fldChar w:fldCharType="separate"/>
      </w:r>
      <w:r>
        <w:rPr>
          <w:noProof/>
          <w:lang w:val="en-US"/>
        </w:rPr>
        <w:t>1</w:t>
      </w:r>
      <w:r>
        <w:rPr>
          <w:noProof/>
        </w:rPr>
        <w:fldChar w:fldCharType="end"/>
      </w:r>
    </w:p>
    <w:p w:rsidR="0088093E" w:rsidRPr="0088093E" w:rsidRDefault="0088093E" w:rsidP="0088093E">
      <w:pPr>
        <w:pStyle w:val="TOC2"/>
        <w:tabs>
          <w:tab w:val="left" w:pos="880"/>
          <w:tab w:val="right" w:leader="dot" w:pos="8777"/>
        </w:tabs>
        <w:rPr>
          <w:rFonts w:ascii="Calibri" w:hAnsi="Calibri"/>
          <w:noProof/>
          <w:lang w:val="en-US" w:eastAsia="de-CH"/>
        </w:rPr>
      </w:pPr>
      <w:r w:rsidRPr="00EA2819">
        <w:rPr>
          <w:rFonts w:cs="Arial"/>
          <w:noProof/>
        </w:rPr>
        <w:t>1.3</w:t>
      </w:r>
      <w:r w:rsidRPr="0088093E">
        <w:rPr>
          <w:rFonts w:ascii="Calibri" w:hAnsi="Calibri"/>
          <w:noProof/>
          <w:lang w:val="en-US" w:eastAsia="de-CH"/>
        </w:rPr>
        <w:tab/>
      </w:r>
      <w:r w:rsidRPr="00EA2819">
        <w:rPr>
          <w:rFonts w:cs="Arial"/>
          <w:noProof/>
        </w:rPr>
        <w:t>How has it been achieved?</w:t>
      </w:r>
      <w:r w:rsidRPr="00080301">
        <w:rPr>
          <w:noProof/>
          <w:lang w:val="en-US"/>
        </w:rPr>
        <w:tab/>
      </w:r>
      <w:r>
        <w:rPr>
          <w:noProof/>
        </w:rPr>
        <w:fldChar w:fldCharType="begin"/>
      </w:r>
      <w:r w:rsidRPr="00080301">
        <w:rPr>
          <w:noProof/>
          <w:lang w:val="en-US"/>
        </w:rPr>
        <w:instrText xml:space="preserve"> PAGEREF _Toc472779862 \h </w:instrText>
      </w:r>
      <w:r>
        <w:rPr>
          <w:noProof/>
        </w:rPr>
      </w:r>
      <w:r>
        <w:rPr>
          <w:noProof/>
        </w:rPr>
        <w:fldChar w:fldCharType="separate"/>
      </w:r>
      <w:r>
        <w:rPr>
          <w:noProof/>
          <w:lang w:val="en-US"/>
        </w:rPr>
        <w:t>1</w:t>
      </w:r>
      <w:r>
        <w:rPr>
          <w:noProof/>
        </w:rPr>
        <w:fldChar w:fldCharType="end"/>
      </w:r>
    </w:p>
    <w:p w:rsidR="0088093E" w:rsidRPr="0088093E" w:rsidRDefault="0088093E" w:rsidP="0088093E">
      <w:pPr>
        <w:pStyle w:val="TOC2"/>
        <w:tabs>
          <w:tab w:val="left" w:pos="880"/>
          <w:tab w:val="right" w:leader="dot" w:pos="8777"/>
        </w:tabs>
        <w:rPr>
          <w:rFonts w:ascii="Calibri" w:hAnsi="Calibri"/>
          <w:noProof/>
          <w:lang w:val="en-US" w:eastAsia="de-CH"/>
        </w:rPr>
      </w:pPr>
      <w:r w:rsidRPr="00EA2819">
        <w:rPr>
          <w:rFonts w:cs="Arial"/>
          <w:noProof/>
        </w:rPr>
        <w:t>1.4</w:t>
      </w:r>
      <w:r w:rsidRPr="0088093E">
        <w:rPr>
          <w:rFonts w:ascii="Calibri" w:hAnsi="Calibri"/>
          <w:noProof/>
          <w:lang w:val="en-US" w:eastAsia="de-CH"/>
        </w:rPr>
        <w:tab/>
      </w:r>
      <w:r w:rsidRPr="00EA2819">
        <w:rPr>
          <w:rFonts w:cs="Arial"/>
          <w:noProof/>
        </w:rPr>
        <w:t>Readers Guide: How is the rest of the document constructed?</w:t>
      </w:r>
      <w:r w:rsidRPr="00080301">
        <w:rPr>
          <w:noProof/>
          <w:lang w:val="en-US"/>
        </w:rPr>
        <w:tab/>
      </w:r>
      <w:r>
        <w:rPr>
          <w:noProof/>
        </w:rPr>
        <w:fldChar w:fldCharType="begin"/>
      </w:r>
      <w:r w:rsidRPr="00080301">
        <w:rPr>
          <w:noProof/>
          <w:lang w:val="en-US"/>
        </w:rPr>
        <w:instrText xml:space="preserve"> PAGEREF _Toc472779863 \h </w:instrText>
      </w:r>
      <w:r>
        <w:rPr>
          <w:noProof/>
        </w:rPr>
      </w:r>
      <w:r>
        <w:rPr>
          <w:noProof/>
        </w:rPr>
        <w:fldChar w:fldCharType="separate"/>
      </w:r>
      <w:r>
        <w:rPr>
          <w:noProof/>
          <w:lang w:val="en-US"/>
        </w:rPr>
        <w:t>1</w:t>
      </w:r>
      <w:r>
        <w:rPr>
          <w:noProof/>
        </w:rPr>
        <w:fldChar w:fldCharType="end"/>
      </w:r>
    </w:p>
    <w:p w:rsidR="0088093E" w:rsidRPr="0088093E" w:rsidRDefault="0088093E" w:rsidP="0088093E">
      <w:pPr>
        <w:pStyle w:val="TOC1"/>
        <w:tabs>
          <w:tab w:val="left" w:pos="440"/>
          <w:tab w:val="right" w:leader="dot" w:pos="8777"/>
        </w:tabs>
        <w:rPr>
          <w:rFonts w:ascii="Calibri" w:hAnsi="Calibri"/>
          <w:lang w:val="en-US" w:eastAsia="de-CH"/>
        </w:rPr>
      </w:pPr>
      <w:r w:rsidRPr="00EA2819">
        <w:rPr>
          <w:rFonts w:cs="Arial"/>
        </w:rPr>
        <w:t>2</w:t>
      </w:r>
      <w:r w:rsidRPr="0088093E">
        <w:rPr>
          <w:rFonts w:ascii="Calibri" w:hAnsi="Calibri"/>
          <w:lang w:val="en-US" w:eastAsia="de-CH"/>
        </w:rPr>
        <w:tab/>
      </w:r>
      <w:r w:rsidRPr="00EA2819">
        <w:rPr>
          <w:rFonts w:cs="Arial"/>
        </w:rPr>
        <w:t>Initial Position</w:t>
      </w:r>
      <w:r w:rsidRPr="00080301">
        <w:rPr>
          <w:lang w:val="en-US"/>
        </w:rPr>
        <w:tab/>
      </w:r>
      <w:r>
        <w:fldChar w:fldCharType="begin"/>
      </w:r>
      <w:r w:rsidRPr="00080301">
        <w:rPr>
          <w:lang w:val="en-US"/>
        </w:rPr>
        <w:instrText xml:space="preserve"> PAGEREF _Toc472779864 \h </w:instrText>
      </w:r>
      <w:r>
        <w:fldChar w:fldCharType="separate"/>
      </w:r>
      <w:r>
        <w:rPr>
          <w:lang w:val="en-US"/>
        </w:rPr>
        <w:t>2</w:t>
      </w:r>
      <w:r>
        <w:fldChar w:fldCharType="end"/>
      </w:r>
    </w:p>
    <w:p w:rsidR="0088093E" w:rsidRPr="0088093E" w:rsidRDefault="0088093E" w:rsidP="0088093E">
      <w:pPr>
        <w:pStyle w:val="TOC2"/>
        <w:tabs>
          <w:tab w:val="left" w:pos="880"/>
          <w:tab w:val="right" w:leader="dot" w:pos="8777"/>
        </w:tabs>
        <w:rPr>
          <w:rFonts w:ascii="Calibri" w:hAnsi="Calibri"/>
          <w:noProof/>
          <w:lang w:val="en-US" w:eastAsia="de-CH"/>
        </w:rPr>
      </w:pPr>
      <w:r w:rsidRPr="00EA2819">
        <w:rPr>
          <w:rFonts w:cs="Arial"/>
          <w:noProof/>
        </w:rPr>
        <w:t>2.1</w:t>
      </w:r>
      <w:r w:rsidRPr="0088093E">
        <w:rPr>
          <w:rFonts w:ascii="Calibri" w:hAnsi="Calibri"/>
          <w:noProof/>
          <w:lang w:val="en-US" w:eastAsia="de-CH"/>
        </w:rPr>
        <w:tab/>
      </w:r>
      <w:r w:rsidRPr="00EA2819">
        <w:rPr>
          <w:rFonts w:cs="Arial"/>
          <w:noProof/>
        </w:rPr>
        <w:t>Introduction</w:t>
      </w:r>
      <w:r w:rsidRPr="00080301">
        <w:rPr>
          <w:noProof/>
          <w:lang w:val="en-US"/>
        </w:rPr>
        <w:tab/>
      </w:r>
      <w:r>
        <w:rPr>
          <w:noProof/>
        </w:rPr>
        <w:fldChar w:fldCharType="begin"/>
      </w:r>
      <w:r w:rsidRPr="00080301">
        <w:rPr>
          <w:noProof/>
          <w:lang w:val="en-US"/>
        </w:rPr>
        <w:instrText xml:space="preserve"> PAGEREF _Toc472779865 \h </w:instrText>
      </w:r>
      <w:r>
        <w:rPr>
          <w:noProof/>
        </w:rPr>
      </w:r>
      <w:r>
        <w:rPr>
          <w:noProof/>
        </w:rPr>
        <w:fldChar w:fldCharType="separate"/>
      </w:r>
      <w:r>
        <w:rPr>
          <w:noProof/>
          <w:lang w:val="en-US"/>
        </w:rPr>
        <w:t>2</w:t>
      </w:r>
      <w:r>
        <w:rPr>
          <w:noProof/>
        </w:rPr>
        <w:fldChar w:fldCharType="end"/>
      </w:r>
    </w:p>
    <w:p w:rsidR="0088093E" w:rsidRPr="0088093E" w:rsidRDefault="0088093E" w:rsidP="0088093E">
      <w:pPr>
        <w:pStyle w:val="TOC2"/>
        <w:tabs>
          <w:tab w:val="left" w:pos="880"/>
          <w:tab w:val="right" w:leader="dot" w:pos="8777"/>
        </w:tabs>
        <w:rPr>
          <w:rFonts w:ascii="Calibri" w:hAnsi="Calibri"/>
          <w:noProof/>
          <w:lang w:val="en-US" w:eastAsia="de-CH"/>
        </w:rPr>
      </w:pPr>
      <w:r w:rsidRPr="00EA2819">
        <w:rPr>
          <w:rFonts w:cs="Arial"/>
          <w:noProof/>
        </w:rPr>
        <w:t>2.2</w:t>
      </w:r>
      <w:r w:rsidRPr="0088093E">
        <w:rPr>
          <w:rFonts w:ascii="Calibri" w:hAnsi="Calibri"/>
          <w:noProof/>
          <w:lang w:val="en-US" w:eastAsia="de-CH"/>
        </w:rPr>
        <w:tab/>
      </w:r>
      <w:r w:rsidRPr="00EA2819">
        <w:rPr>
          <w:rFonts w:cs="Arial"/>
          <w:noProof/>
        </w:rPr>
        <w:t>Application domain</w:t>
      </w:r>
      <w:r w:rsidRPr="00080301">
        <w:rPr>
          <w:noProof/>
          <w:lang w:val="en-US"/>
        </w:rPr>
        <w:tab/>
      </w:r>
      <w:r>
        <w:rPr>
          <w:noProof/>
        </w:rPr>
        <w:fldChar w:fldCharType="begin"/>
      </w:r>
      <w:r w:rsidRPr="00080301">
        <w:rPr>
          <w:noProof/>
          <w:lang w:val="en-US"/>
        </w:rPr>
        <w:instrText xml:space="preserve"> PAGEREF _Toc472779866 \h </w:instrText>
      </w:r>
      <w:r>
        <w:rPr>
          <w:noProof/>
        </w:rPr>
      </w:r>
      <w:r>
        <w:rPr>
          <w:noProof/>
        </w:rPr>
        <w:fldChar w:fldCharType="separate"/>
      </w:r>
      <w:r>
        <w:rPr>
          <w:noProof/>
          <w:lang w:val="en-US"/>
        </w:rPr>
        <w:t>2</w:t>
      </w:r>
      <w:r>
        <w:rPr>
          <w:noProof/>
        </w:rPr>
        <w:fldChar w:fldCharType="end"/>
      </w:r>
    </w:p>
    <w:p w:rsidR="0088093E" w:rsidRPr="0088093E" w:rsidRDefault="0088093E" w:rsidP="0088093E">
      <w:pPr>
        <w:pStyle w:val="TOC2"/>
        <w:tabs>
          <w:tab w:val="left" w:pos="880"/>
          <w:tab w:val="right" w:leader="dot" w:pos="8777"/>
        </w:tabs>
        <w:rPr>
          <w:rFonts w:ascii="Calibri" w:hAnsi="Calibri"/>
          <w:noProof/>
          <w:lang w:val="en-US" w:eastAsia="de-CH"/>
        </w:rPr>
      </w:pPr>
      <w:r w:rsidRPr="00EA2819">
        <w:rPr>
          <w:rFonts w:cs="Arial"/>
          <w:noProof/>
        </w:rPr>
        <w:t>2.3</w:t>
      </w:r>
      <w:r w:rsidRPr="0088093E">
        <w:rPr>
          <w:rFonts w:ascii="Calibri" w:hAnsi="Calibri"/>
          <w:noProof/>
          <w:lang w:val="en-US" w:eastAsia="de-CH"/>
        </w:rPr>
        <w:tab/>
      </w:r>
      <w:r w:rsidRPr="00EA2819">
        <w:rPr>
          <w:rFonts w:cs="Arial"/>
          <w:noProof/>
        </w:rPr>
        <w:t>Overall scenario</w:t>
      </w:r>
      <w:r w:rsidRPr="00080301">
        <w:rPr>
          <w:noProof/>
          <w:lang w:val="en-US"/>
        </w:rPr>
        <w:tab/>
      </w:r>
      <w:r>
        <w:rPr>
          <w:noProof/>
        </w:rPr>
        <w:fldChar w:fldCharType="begin"/>
      </w:r>
      <w:r w:rsidRPr="00080301">
        <w:rPr>
          <w:noProof/>
          <w:lang w:val="en-US"/>
        </w:rPr>
        <w:instrText xml:space="preserve"> PAGEREF _Toc472779867 \h </w:instrText>
      </w:r>
      <w:r>
        <w:rPr>
          <w:noProof/>
        </w:rPr>
      </w:r>
      <w:r>
        <w:rPr>
          <w:noProof/>
        </w:rPr>
        <w:fldChar w:fldCharType="separate"/>
      </w:r>
      <w:r>
        <w:rPr>
          <w:noProof/>
          <w:lang w:val="en-US"/>
        </w:rPr>
        <w:t>2</w:t>
      </w:r>
      <w:r>
        <w:rPr>
          <w:noProof/>
        </w:rPr>
        <w:fldChar w:fldCharType="end"/>
      </w:r>
    </w:p>
    <w:p w:rsidR="0088093E" w:rsidRPr="0088093E" w:rsidRDefault="0088093E" w:rsidP="0088093E">
      <w:pPr>
        <w:pStyle w:val="TOC3"/>
        <w:tabs>
          <w:tab w:val="left" w:pos="1100"/>
          <w:tab w:val="right" w:leader="dot" w:pos="8777"/>
        </w:tabs>
        <w:rPr>
          <w:rFonts w:ascii="Calibri" w:hAnsi="Calibri"/>
          <w:noProof/>
          <w:lang w:val="en-US" w:eastAsia="de-CH"/>
        </w:rPr>
      </w:pPr>
      <w:r w:rsidRPr="00EA2819">
        <w:rPr>
          <w:rFonts w:cs="Arial"/>
          <w:noProof/>
        </w:rPr>
        <w:t>2.3.1</w:t>
      </w:r>
      <w:r w:rsidRPr="0088093E">
        <w:rPr>
          <w:rFonts w:ascii="Calibri" w:hAnsi="Calibri"/>
          <w:noProof/>
          <w:lang w:val="en-US" w:eastAsia="de-CH"/>
        </w:rPr>
        <w:tab/>
      </w:r>
      <w:r w:rsidRPr="00EA2819">
        <w:rPr>
          <w:rFonts w:cs="Arial"/>
          <w:noProof/>
        </w:rPr>
        <w:t>Target audience</w:t>
      </w:r>
      <w:r w:rsidRPr="00080301">
        <w:rPr>
          <w:noProof/>
          <w:lang w:val="en-US"/>
        </w:rPr>
        <w:tab/>
      </w:r>
      <w:r>
        <w:rPr>
          <w:noProof/>
        </w:rPr>
        <w:fldChar w:fldCharType="begin"/>
      </w:r>
      <w:r w:rsidRPr="00080301">
        <w:rPr>
          <w:noProof/>
          <w:lang w:val="en-US"/>
        </w:rPr>
        <w:instrText xml:space="preserve"> PAGEREF _Toc472779868 \h </w:instrText>
      </w:r>
      <w:r>
        <w:rPr>
          <w:noProof/>
        </w:rPr>
      </w:r>
      <w:r>
        <w:rPr>
          <w:noProof/>
        </w:rPr>
        <w:fldChar w:fldCharType="separate"/>
      </w:r>
      <w:r>
        <w:rPr>
          <w:noProof/>
          <w:lang w:val="en-US"/>
        </w:rPr>
        <w:t>2</w:t>
      </w:r>
      <w:r>
        <w:rPr>
          <w:noProof/>
        </w:rPr>
        <w:fldChar w:fldCharType="end"/>
      </w:r>
    </w:p>
    <w:p w:rsidR="0088093E" w:rsidRPr="0088093E" w:rsidRDefault="0088093E" w:rsidP="0088093E">
      <w:pPr>
        <w:pStyle w:val="TOC2"/>
        <w:tabs>
          <w:tab w:val="left" w:pos="880"/>
          <w:tab w:val="right" w:leader="dot" w:pos="8777"/>
        </w:tabs>
        <w:rPr>
          <w:rFonts w:ascii="Calibri" w:hAnsi="Calibri"/>
          <w:noProof/>
          <w:lang w:val="en-US" w:eastAsia="de-CH"/>
        </w:rPr>
      </w:pPr>
      <w:r w:rsidRPr="00EA2819">
        <w:rPr>
          <w:rFonts w:cs="Arial"/>
          <w:noProof/>
        </w:rPr>
        <w:t>2.4</w:t>
      </w:r>
      <w:r w:rsidRPr="0088093E">
        <w:rPr>
          <w:rFonts w:ascii="Calibri" w:hAnsi="Calibri"/>
          <w:noProof/>
          <w:lang w:val="en-US" w:eastAsia="de-CH"/>
        </w:rPr>
        <w:tab/>
      </w:r>
      <w:r w:rsidRPr="00EA2819">
        <w:rPr>
          <w:rFonts w:cs="Arial"/>
          <w:noProof/>
        </w:rPr>
        <w:t>Project Goals</w:t>
      </w:r>
      <w:r w:rsidRPr="00080301">
        <w:rPr>
          <w:noProof/>
          <w:lang w:val="en-US"/>
        </w:rPr>
        <w:tab/>
      </w:r>
      <w:r>
        <w:rPr>
          <w:noProof/>
        </w:rPr>
        <w:fldChar w:fldCharType="begin"/>
      </w:r>
      <w:r w:rsidRPr="00080301">
        <w:rPr>
          <w:noProof/>
          <w:lang w:val="en-US"/>
        </w:rPr>
        <w:instrText xml:space="preserve"> PAGEREF _Toc472779869 \h </w:instrText>
      </w:r>
      <w:r>
        <w:rPr>
          <w:noProof/>
        </w:rPr>
      </w:r>
      <w:r>
        <w:rPr>
          <w:noProof/>
        </w:rPr>
        <w:fldChar w:fldCharType="separate"/>
      </w:r>
      <w:r>
        <w:rPr>
          <w:noProof/>
          <w:lang w:val="en-US"/>
        </w:rPr>
        <w:t>2</w:t>
      </w:r>
      <w:r>
        <w:rPr>
          <w:noProof/>
        </w:rPr>
        <w:fldChar w:fldCharType="end"/>
      </w:r>
    </w:p>
    <w:p w:rsidR="0088093E" w:rsidRPr="0088093E" w:rsidRDefault="0088093E" w:rsidP="0088093E">
      <w:pPr>
        <w:pStyle w:val="TOC3"/>
        <w:tabs>
          <w:tab w:val="left" w:pos="1100"/>
          <w:tab w:val="right" w:leader="dot" w:pos="8777"/>
        </w:tabs>
        <w:rPr>
          <w:rFonts w:ascii="Calibri" w:hAnsi="Calibri"/>
          <w:noProof/>
          <w:lang w:val="en-US" w:eastAsia="de-CH"/>
        </w:rPr>
      </w:pPr>
      <w:r w:rsidRPr="00EA2819">
        <w:rPr>
          <w:rFonts w:cs="Arial"/>
          <w:noProof/>
        </w:rPr>
        <w:t>2.4.1</w:t>
      </w:r>
      <w:r w:rsidRPr="0088093E">
        <w:rPr>
          <w:rFonts w:ascii="Calibri" w:hAnsi="Calibri"/>
          <w:noProof/>
          <w:lang w:val="en-US" w:eastAsia="de-CH"/>
        </w:rPr>
        <w:tab/>
      </w:r>
      <w:r w:rsidRPr="00EA2819">
        <w:rPr>
          <w:rFonts w:cs="Arial"/>
          <w:noProof/>
        </w:rPr>
        <w:t>Navigation Methods</w:t>
      </w:r>
      <w:r w:rsidRPr="00080301">
        <w:rPr>
          <w:noProof/>
          <w:lang w:val="en-US"/>
        </w:rPr>
        <w:tab/>
      </w:r>
      <w:r>
        <w:rPr>
          <w:noProof/>
        </w:rPr>
        <w:fldChar w:fldCharType="begin"/>
      </w:r>
      <w:r w:rsidRPr="00080301">
        <w:rPr>
          <w:noProof/>
          <w:lang w:val="en-US"/>
        </w:rPr>
        <w:instrText xml:space="preserve"> PAGEREF _Toc472779870 \h </w:instrText>
      </w:r>
      <w:r>
        <w:rPr>
          <w:noProof/>
        </w:rPr>
      </w:r>
      <w:r>
        <w:rPr>
          <w:noProof/>
        </w:rPr>
        <w:fldChar w:fldCharType="separate"/>
      </w:r>
      <w:r>
        <w:rPr>
          <w:noProof/>
          <w:lang w:val="en-US"/>
        </w:rPr>
        <w:t>3</w:t>
      </w:r>
      <w:r>
        <w:rPr>
          <w:noProof/>
        </w:rPr>
        <w:fldChar w:fldCharType="end"/>
      </w:r>
    </w:p>
    <w:p w:rsidR="0088093E" w:rsidRPr="0088093E" w:rsidRDefault="0088093E" w:rsidP="0088093E">
      <w:pPr>
        <w:pStyle w:val="TOC2"/>
        <w:tabs>
          <w:tab w:val="left" w:pos="880"/>
          <w:tab w:val="right" w:leader="dot" w:pos="8777"/>
        </w:tabs>
        <w:rPr>
          <w:rFonts w:ascii="Calibri" w:hAnsi="Calibri"/>
          <w:noProof/>
          <w:lang w:val="en-US" w:eastAsia="de-CH"/>
        </w:rPr>
      </w:pPr>
      <w:r w:rsidRPr="00EA2819">
        <w:rPr>
          <w:rFonts w:cs="Arial"/>
          <w:noProof/>
        </w:rPr>
        <w:t>2.5</w:t>
      </w:r>
      <w:r w:rsidRPr="0088093E">
        <w:rPr>
          <w:rFonts w:ascii="Calibri" w:hAnsi="Calibri"/>
          <w:noProof/>
          <w:lang w:val="en-US" w:eastAsia="de-CH"/>
        </w:rPr>
        <w:tab/>
      </w:r>
      <w:r w:rsidRPr="00EA2819">
        <w:rPr>
          <w:rFonts w:cs="Arial"/>
          <w:noProof/>
        </w:rPr>
        <w:t>Project Scope</w:t>
      </w:r>
      <w:r w:rsidRPr="00080301">
        <w:rPr>
          <w:noProof/>
          <w:lang w:val="en-US"/>
        </w:rPr>
        <w:tab/>
      </w:r>
      <w:r>
        <w:rPr>
          <w:noProof/>
        </w:rPr>
        <w:fldChar w:fldCharType="begin"/>
      </w:r>
      <w:r w:rsidRPr="00080301">
        <w:rPr>
          <w:noProof/>
          <w:lang w:val="en-US"/>
        </w:rPr>
        <w:instrText xml:space="preserve"> PAGEREF _Toc472779871 \h </w:instrText>
      </w:r>
      <w:r>
        <w:rPr>
          <w:noProof/>
        </w:rPr>
      </w:r>
      <w:r>
        <w:rPr>
          <w:noProof/>
        </w:rPr>
        <w:fldChar w:fldCharType="separate"/>
      </w:r>
      <w:r>
        <w:rPr>
          <w:noProof/>
          <w:lang w:val="en-US"/>
        </w:rPr>
        <w:t>3</w:t>
      </w:r>
      <w:r>
        <w:rPr>
          <w:noProof/>
        </w:rPr>
        <w:fldChar w:fldCharType="end"/>
      </w:r>
    </w:p>
    <w:p w:rsidR="0088093E" w:rsidRPr="0088093E" w:rsidRDefault="0088093E" w:rsidP="0088093E">
      <w:pPr>
        <w:pStyle w:val="TOC2"/>
        <w:tabs>
          <w:tab w:val="left" w:pos="880"/>
          <w:tab w:val="right" w:leader="dot" w:pos="8777"/>
        </w:tabs>
        <w:rPr>
          <w:rFonts w:ascii="Calibri" w:hAnsi="Calibri"/>
          <w:noProof/>
          <w:lang w:val="en-US" w:eastAsia="de-CH"/>
        </w:rPr>
      </w:pPr>
      <w:r w:rsidRPr="00EA2819">
        <w:rPr>
          <w:rFonts w:cs="Arial"/>
          <w:noProof/>
        </w:rPr>
        <w:t>2.6</w:t>
      </w:r>
      <w:r w:rsidRPr="0088093E">
        <w:rPr>
          <w:rFonts w:ascii="Calibri" w:hAnsi="Calibri"/>
          <w:noProof/>
          <w:lang w:val="en-US" w:eastAsia="de-CH"/>
        </w:rPr>
        <w:tab/>
      </w:r>
      <w:r w:rsidRPr="00EA2819">
        <w:rPr>
          <w:rFonts w:cs="Arial"/>
          <w:noProof/>
        </w:rPr>
        <w:t>Limitations and Assumptions</w:t>
      </w:r>
      <w:r w:rsidRPr="00080301">
        <w:rPr>
          <w:noProof/>
          <w:lang w:val="en-US"/>
        </w:rPr>
        <w:tab/>
      </w:r>
      <w:r>
        <w:rPr>
          <w:noProof/>
        </w:rPr>
        <w:fldChar w:fldCharType="begin"/>
      </w:r>
      <w:r w:rsidRPr="00080301">
        <w:rPr>
          <w:noProof/>
          <w:lang w:val="en-US"/>
        </w:rPr>
        <w:instrText xml:space="preserve"> PAGEREF _Toc472779872 \h </w:instrText>
      </w:r>
      <w:r>
        <w:rPr>
          <w:noProof/>
        </w:rPr>
      </w:r>
      <w:r>
        <w:rPr>
          <w:noProof/>
        </w:rPr>
        <w:fldChar w:fldCharType="separate"/>
      </w:r>
      <w:r>
        <w:rPr>
          <w:noProof/>
          <w:lang w:val="en-US"/>
        </w:rPr>
        <w:t>3</w:t>
      </w:r>
      <w:r>
        <w:rPr>
          <w:noProof/>
        </w:rPr>
        <w:fldChar w:fldCharType="end"/>
      </w:r>
    </w:p>
    <w:p w:rsidR="0088093E" w:rsidRPr="0088093E" w:rsidRDefault="0088093E" w:rsidP="0088093E">
      <w:pPr>
        <w:pStyle w:val="TOC3"/>
        <w:tabs>
          <w:tab w:val="left" w:pos="1100"/>
          <w:tab w:val="right" w:leader="dot" w:pos="8777"/>
        </w:tabs>
        <w:rPr>
          <w:rFonts w:ascii="Calibri" w:hAnsi="Calibri"/>
          <w:noProof/>
          <w:lang w:val="en-US" w:eastAsia="de-CH"/>
        </w:rPr>
      </w:pPr>
      <w:r w:rsidRPr="00EA2819">
        <w:rPr>
          <w:rFonts w:cs="Arial"/>
          <w:noProof/>
        </w:rPr>
        <w:t>2.6.1</w:t>
      </w:r>
      <w:r w:rsidRPr="0088093E">
        <w:rPr>
          <w:rFonts w:ascii="Calibri" w:hAnsi="Calibri"/>
          <w:noProof/>
          <w:lang w:val="en-US" w:eastAsia="de-CH"/>
        </w:rPr>
        <w:tab/>
      </w:r>
      <w:r w:rsidRPr="00EA2819">
        <w:rPr>
          <w:rFonts w:cs="Arial"/>
          <w:noProof/>
        </w:rPr>
        <w:t>Limitations</w:t>
      </w:r>
      <w:r w:rsidRPr="00080301">
        <w:rPr>
          <w:noProof/>
          <w:lang w:val="en-US"/>
        </w:rPr>
        <w:tab/>
      </w:r>
      <w:r>
        <w:rPr>
          <w:noProof/>
        </w:rPr>
        <w:fldChar w:fldCharType="begin"/>
      </w:r>
      <w:r w:rsidRPr="00080301">
        <w:rPr>
          <w:noProof/>
          <w:lang w:val="en-US"/>
        </w:rPr>
        <w:instrText xml:space="preserve"> PAGEREF _Toc472779873 \h </w:instrText>
      </w:r>
      <w:r>
        <w:rPr>
          <w:noProof/>
        </w:rPr>
      </w:r>
      <w:r>
        <w:rPr>
          <w:noProof/>
        </w:rPr>
        <w:fldChar w:fldCharType="separate"/>
      </w:r>
      <w:r>
        <w:rPr>
          <w:noProof/>
          <w:lang w:val="en-US"/>
        </w:rPr>
        <w:t>3</w:t>
      </w:r>
      <w:r>
        <w:rPr>
          <w:noProof/>
        </w:rPr>
        <w:fldChar w:fldCharType="end"/>
      </w:r>
    </w:p>
    <w:p w:rsidR="0088093E" w:rsidRPr="0088093E" w:rsidRDefault="0088093E" w:rsidP="0088093E">
      <w:pPr>
        <w:pStyle w:val="TOC3"/>
        <w:tabs>
          <w:tab w:val="left" w:pos="1100"/>
          <w:tab w:val="right" w:leader="dot" w:pos="8777"/>
        </w:tabs>
        <w:rPr>
          <w:rFonts w:ascii="Calibri" w:hAnsi="Calibri"/>
          <w:noProof/>
          <w:lang w:val="en-US" w:eastAsia="de-CH"/>
        </w:rPr>
      </w:pPr>
      <w:r w:rsidRPr="00EA2819">
        <w:rPr>
          <w:rFonts w:cs="Arial"/>
          <w:noProof/>
        </w:rPr>
        <w:t>2.6.2</w:t>
      </w:r>
      <w:r w:rsidRPr="0088093E">
        <w:rPr>
          <w:rFonts w:ascii="Calibri" w:hAnsi="Calibri"/>
          <w:noProof/>
          <w:lang w:val="en-US" w:eastAsia="de-CH"/>
        </w:rPr>
        <w:tab/>
      </w:r>
      <w:r w:rsidRPr="00EA2819">
        <w:rPr>
          <w:rFonts w:cs="Arial"/>
          <w:noProof/>
        </w:rPr>
        <w:t>Assumptions</w:t>
      </w:r>
      <w:r w:rsidRPr="00080301">
        <w:rPr>
          <w:noProof/>
          <w:lang w:val="en-US"/>
        </w:rPr>
        <w:tab/>
      </w:r>
      <w:r>
        <w:rPr>
          <w:noProof/>
        </w:rPr>
        <w:fldChar w:fldCharType="begin"/>
      </w:r>
      <w:r w:rsidRPr="00080301">
        <w:rPr>
          <w:noProof/>
          <w:lang w:val="en-US"/>
        </w:rPr>
        <w:instrText xml:space="preserve"> PAGEREF _Toc472779874 \h </w:instrText>
      </w:r>
      <w:r>
        <w:rPr>
          <w:noProof/>
        </w:rPr>
      </w:r>
      <w:r>
        <w:rPr>
          <w:noProof/>
        </w:rPr>
        <w:fldChar w:fldCharType="separate"/>
      </w:r>
      <w:r>
        <w:rPr>
          <w:noProof/>
          <w:lang w:val="en-US"/>
        </w:rPr>
        <w:t>3</w:t>
      </w:r>
      <w:r>
        <w:rPr>
          <w:noProof/>
        </w:rPr>
        <w:fldChar w:fldCharType="end"/>
      </w:r>
    </w:p>
    <w:p w:rsidR="0088093E" w:rsidRPr="0088093E" w:rsidRDefault="0088093E" w:rsidP="0088093E">
      <w:pPr>
        <w:pStyle w:val="TOC1"/>
        <w:tabs>
          <w:tab w:val="left" w:pos="440"/>
          <w:tab w:val="right" w:leader="dot" w:pos="8777"/>
        </w:tabs>
        <w:rPr>
          <w:rFonts w:ascii="Calibri" w:hAnsi="Calibri"/>
          <w:lang w:val="en-US" w:eastAsia="de-CH"/>
        </w:rPr>
      </w:pPr>
      <w:r w:rsidRPr="00EA2819">
        <w:rPr>
          <w:rFonts w:cs="Arial"/>
        </w:rPr>
        <w:t>3</w:t>
      </w:r>
      <w:r w:rsidRPr="0088093E">
        <w:rPr>
          <w:rFonts w:ascii="Calibri" w:hAnsi="Calibri"/>
          <w:lang w:val="en-US" w:eastAsia="de-CH"/>
        </w:rPr>
        <w:tab/>
      </w:r>
      <w:r w:rsidRPr="00EA2819">
        <w:rPr>
          <w:rFonts w:cs="Arial"/>
        </w:rPr>
        <w:t>Research</w:t>
      </w:r>
      <w:r w:rsidRPr="00080301">
        <w:rPr>
          <w:lang w:val="en-US"/>
        </w:rPr>
        <w:tab/>
      </w:r>
      <w:r>
        <w:fldChar w:fldCharType="begin"/>
      </w:r>
      <w:r w:rsidRPr="00080301">
        <w:rPr>
          <w:lang w:val="en-US"/>
        </w:rPr>
        <w:instrText xml:space="preserve"> PAGEREF _Toc472779875 \h </w:instrText>
      </w:r>
      <w:r>
        <w:fldChar w:fldCharType="separate"/>
      </w:r>
      <w:r>
        <w:rPr>
          <w:lang w:val="en-US"/>
        </w:rPr>
        <w:t>4</w:t>
      </w:r>
      <w:r>
        <w:fldChar w:fldCharType="end"/>
      </w:r>
    </w:p>
    <w:p w:rsidR="0088093E" w:rsidRPr="0088093E" w:rsidRDefault="0088093E" w:rsidP="0088093E">
      <w:pPr>
        <w:pStyle w:val="TOC2"/>
        <w:tabs>
          <w:tab w:val="left" w:pos="880"/>
          <w:tab w:val="right" w:leader="dot" w:pos="8777"/>
        </w:tabs>
        <w:rPr>
          <w:rFonts w:ascii="Calibri" w:hAnsi="Calibri"/>
          <w:noProof/>
          <w:lang w:val="en-US" w:eastAsia="de-CH"/>
        </w:rPr>
      </w:pPr>
      <w:r w:rsidRPr="00EA2819">
        <w:rPr>
          <w:rFonts w:cs="Arial"/>
          <w:noProof/>
        </w:rPr>
        <w:t>3.1</w:t>
      </w:r>
      <w:r w:rsidRPr="0088093E">
        <w:rPr>
          <w:rFonts w:ascii="Calibri" w:hAnsi="Calibri"/>
          <w:noProof/>
          <w:lang w:val="en-US" w:eastAsia="de-CH"/>
        </w:rPr>
        <w:tab/>
      </w:r>
      <w:r w:rsidRPr="00EA2819">
        <w:rPr>
          <w:rFonts w:cs="Arial"/>
          <w:noProof/>
        </w:rPr>
        <w:t>Introduction</w:t>
      </w:r>
      <w:r w:rsidRPr="00080301">
        <w:rPr>
          <w:noProof/>
          <w:lang w:val="en-US"/>
        </w:rPr>
        <w:tab/>
      </w:r>
      <w:r>
        <w:rPr>
          <w:noProof/>
        </w:rPr>
        <w:fldChar w:fldCharType="begin"/>
      </w:r>
      <w:r w:rsidRPr="00080301">
        <w:rPr>
          <w:noProof/>
          <w:lang w:val="en-US"/>
        </w:rPr>
        <w:instrText xml:space="preserve"> PAGEREF _Toc472779876 \h </w:instrText>
      </w:r>
      <w:r>
        <w:rPr>
          <w:noProof/>
        </w:rPr>
      </w:r>
      <w:r>
        <w:rPr>
          <w:noProof/>
        </w:rPr>
        <w:fldChar w:fldCharType="separate"/>
      </w:r>
      <w:r>
        <w:rPr>
          <w:noProof/>
          <w:lang w:val="en-US"/>
        </w:rPr>
        <w:t>4</w:t>
      </w:r>
      <w:r>
        <w:rPr>
          <w:noProof/>
        </w:rPr>
        <w:fldChar w:fldCharType="end"/>
      </w:r>
    </w:p>
    <w:p w:rsidR="0088093E" w:rsidRPr="0088093E" w:rsidRDefault="0088093E" w:rsidP="0088093E">
      <w:pPr>
        <w:pStyle w:val="TOC2"/>
        <w:tabs>
          <w:tab w:val="left" w:pos="880"/>
          <w:tab w:val="right" w:leader="dot" w:pos="8777"/>
        </w:tabs>
        <w:rPr>
          <w:rFonts w:ascii="Calibri" w:hAnsi="Calibri"/>
          <w:noProof/>
          <w:lang w:val="en-US" w:eastAsia="de-CH"/>
        </w:rPr>
      </w:pPr>
      <w:r w:rsidRPr="00EA2819">
        <w:rPr>
          <w:rFonts w:cs="Arial"/>
          <w:noProof/>
        </w:rPr>
        <w:t>3.2</w:t>
      </w:r>
      <w:r w:rsidRPr="0088093E">
        <w:rPr>
          <w:rFonts w:ascii="Calibri" w:hAnsi="Calibri"/>
          <w:noProof/>
          <w:lang w:val="en-US" w:eastAsia="de-CH"/>
        </w:rPr>
        <w:tab/>
      </w:r>
      <w:r w:rsidRPr="00EA2819">
        <w:rPr>
          <w:rFonts w:cs="Arial"/>
          <w:noProof/>
        </w:rPr>
        <w:t>Problem</w:t>
      </w:r>
      <w:r w:rsidRPr="00080301">
        <w:rPr>
          <w:noProof/>
          <w:lang w:val="en-US"/>
        </w:rPr>
        <w:tab/>
      </w:r>
      <w:r>
        <w:rPr>
          <w:noProof/>
        </w:rPr>
        <w:fldChar w:fldCharType="begin"/>
      </w:r>
      <w:r w:rsidRPr="00080301">
        <w:rPr>
          <w:noProof/>
          <w:lang w:val="en-US"/>
        </w:rPr>
        <w:instrText xml:space="preserve"> PAGEREF _Toc472779877 \h </w:instrText>
      </w:r>
      <w:r>
        <w:rPr>
          <w:noProof/>
        </w:rPr>
      </w:r>
      <w:r>
        <w:rPr>
          <w:noProof/>
        </w:rPr>
        <w:fldChar w:fldCharType="separate"/>
      </w:r>
      <w:r>
        <w:rPr>
          <w:noProof/>
          <w:lang w:val="en-US"/>
        </w:rPr>
        <w:t>4</w:t>
      </w:r>
      <w:r>
        <w:rPr>
          <w:noProof/>
        </w:rPr>
        <w:fldChar w:fldCharType="end"/>
      </w:r>
    </w:p>
    <w:p w:rsidR="0088093E" w:rsidRPr="0088093E" w:rsidRDefault="0088093E" w:rsidP="0088093E">
      <w:pPr>
        <w:pStyle w:val="TOC2"/>
        <w:tabs>
          <w:tab w:val="left" w:pos="880"/>
          <w:tab w:val="right" w:leader="dot" w:pos="8777"/>
        </w:tabs>
        <w:rPr>
          <w:rFonts w:ascii="Calibri" w:hAnsi="Calibri"/>
          <w:noProof/>
          <w:lang w:val="en-US" w:eastAsia="de-CH"/>
        </w:rPr>
      </w:pPr>
      <w:r w:rsidRPr="00EA2819">
        <w:rPr>
          <w:rFonts w:cs="Arial"/>
          <w:noProof/>
        </w:rPr>
        <w:t>3.3</w:t>
      </w:r>
      <w:r w:rsidRPr="0088093E">
        <w:rPr>
          <w:rFonts w:ascii="Calibri" w:hAnsi="Calibri"/>
          <w:noProof/>
          <w:lang w:val="en-US" w:eastAsia="de-CH"/>
        </w:rPr>
        <w:tab/>
      </w:r>
      <w:r w:rsidRPr="00EA2819">
        <w:rPr>
          <w:rFonts w:cs="Arial"/>
          <w:noProof/>
        </w:rPr>
        <w:t>Researched Navigation Methods</w:t>
      </w:r>
      <w:r w:rsidRPr="00080301">
        <w:rPr>
          <w:noProof/>
          <w:lang w:val="en-US"/>
        </w:rPr>
        <w:tab/>
      </w:r>
      <w:r>
        <w:rPr>
          <w:noProof/>
        </w:rPr>
        <w:fldChar w:fldCharType="begin"/>
      </w:r>
      <w:r w:rsidRPr="00080301">
        <w:rPr>
          <w:noProof/>
          <w:lang w:val="en-US"/>
        </w:rPr>
        <w:instrText xml:space="preserve"> PAGEREF _Toc472779878 \h </w:instrText>
      </w:r>
      <w:r>
        <w:rPr>
          <w:noProof/>
        </w:rPr>
      </w:r>
      <w:r>
        <w:rPr>
          <w:noProof/>
        </w:rPr>
        <w:fldChar w:fldCharType="separate"/>
      </w:r>
      <w:r>
        <w:rPr>
          <w:noProof/>
          <w:lang w:val="en-US"/>
        </w:rPr>
        <w:t>4</w:t>
      </w:r>
      <w:r>
        <w:rPr>
          <w:noProof/>
        </w:rPr>
        <w:fldChar w:fldCharType="end"/>
      </w:r>
    </w:p>
    <w:p w:rsidR="0088093E" w:rsidRPr="0088093E" w:rsidRDefault="0088093E" w:rsidP="0088093E">
      <w:pPr>
        <w:pStyle w:val="TOC3"/>
        <w:tabs>
          <w:tab w:val="left" w:pos="1100"/>
          <w:tab w:val="right" w:leader="dot" w:pos="8777"/>
        </w:tabs>
        <w:rPr>
          <w:rFonts w:ascii="Calibri" w:hAnsi="Calibri"/>
          <w:noProof/>
          <w:lang w:val="en-US" w:eastAsia="de-CH"/>
        </w:rPr>
      </w:pPr>
      <w:r w:rsidRPr="00EA2819">
        <w:rPr>
          <w:rFonts w:cs="Arial"/>
          <w:noProof/>
        </w:rPr>
        <w:t>3.3.1</w:t>
      </w:r>
      <w:r w:rsidRPr="0088093E">
        <w:rPr>
          <w:rFonts w:ascii="Calibri" w:hAnsi="Calibri"/>
          <w:noProof/>
          <w:lang w:val="en-US" w:eastAsia="de-CH"/>
        </w:rPr>
        <w:tab/>
      </w:r>
      <w:r w:rsidRPr="00EA2819">
        <w:rPr>
          <w:rFonts w:cs="Arial"/>
          <w:noProof/>
        </w:rPr>
        <w:t>Implemented Navigation Methods</w:t>
      </w:r>
      <w:r w:rsidRPr="00080301">
        <w:rPr>
          <w:noProof/>
          <w:lang w:val="en-US"/>
        </w:rPr>
        <w:tab/>
      </w:r>
      <w:r>
        <w:rPr>
          <w:noProof/>
        </w:rPr>
        <w:fldChar w:fldCharType="begin"/>
      </w:r>
      <w:r w:rsidRPr="00080301">
        <w:rPr>
          <w:noProof/>
          <w:lang w:val="en-US"/>
        </w:rPr>
        <w:instrText xml:space="preserve"> PAGEREF _Toc472779879 \h </w:instrText>
      </w:r>
      <w:r>
        <w:rPr>
          <w:noProof/>
        </w:rPr>
      </w:r>
      <w:r>
        <w:rPr>
          <w:noProof/>
        </w:rPr>
        <w:fldChar w:fldCharType="separate"/>
      </w:r>
      <w:r>
        <w:rPr>
          <w:noProof/>
          <w:lang w:val="en-US"/>
        </w:rPr>
        <w:t>5</w:t>
      </w:r>
      <w:r>
        <w:rPr>
          <w:noProof/>
        </w:rPr>
        <w:fldChar w:fldCharType="end"/>
      </w:r>
    </w:p>
    <w:p w:rsidR="0088093E" w:rsidRPr="0088093E" w:rsidRDefault="0088093E" w:rsidP="0088093E">
      <w:pPr>
        <w:pStyle w:val="TOC3"/>
        <w:tabs>
          <w:tab w:val="left" w:pos="1100"/>
          <w:tab w:val="right" w:leader="dot" w:pos="8777"/>
        </w:tabs>
        <w:rPr>
          <w:rFonts w:ascii="Calibri" w:hAnsi="Calibri"/>
          <w:noProof/>
          <w:lang w:val="en-US" w:eastAsia="de-CH"/>
        </w:rPr>
      </w:pPr>
      <w:r w:rsidRPr="00EA2819">
        <w:rPr>
          <w:rFonts w:cs="Arial"/>
          <w:noProof/>
        </w:rPr>
        <w:t>3.3.2</w:t>
      </w:r>
      <w:r w:rsidRPr="0088093E">
        <w:rPr>
          <w:rFonts w:ascii="Calibri" w:hAnsi="Calibri"/>
          <w:noProof/>
          <w:lang w:val="en-US" w:eastAsia="de-CH"/>
        </w:rPr>
        <w:tab/>
      </w:r>
      <w:r w:rsidRPr="00EA2819">
        <w:rPr>
          <w:rFonts w:cs="Arial"/>
          <w:noProof/>
        </w:rPr>
        <w:t>Other Navigation Methods</w:t>
      </w:r>
      <w:r w:rsidRPr="00080301">
        <w:rPr>
          <w:noProof/>
          <w:lang w:val="en-US"/>
        </w:rPr>
        <w:tab/>
      </w:r>
      <w:r>
        <w:rPr>
          <w:noProof/>
        </w:rPr>
        <w:fldChar w:fldCharType="begin"/>
      </w:r>
      <w:r w:rsidRPr="00080301">
        <w:rPr>
          <w:noProof/>
          <w:lang w:val="en-US"/>
        </w:rPr>
        <w:instrText xml:space="preserve"> PAGEREF _Toc472779880 \h </w:instrText>
      </w:r>
      <w:r>
        <w:rPr>
          <w:noProof/>
        </w:rPr>
      </w:r>
      <w:r>
        <w:rPr>
          <w:noProof/>
        </w:rPr>
        <w:fldChar w:fldCharType="separate"/>
      </w:r>
      <w:r>
        <w:rPr>
          <w:noProof/>
          <w:lang w:val="en-US"/>
        </w:rPr>
        <w:t>7</w:t>
      </w:r>
      <w:r>
        <w:rPr>
          <w:noProof/>
        </w:rPr>
        <w:fldChar w:fldCharType="end"/>
      </w:r>
    </w:p>
    <w:p w:rsidR="0088093E" w:rsidRPr="0088093E" w:rsidRDefault="0088093E" w:rsidP="0088093E">
      <w:pPr>
        <w:pStyle w:val="TOC3"/>
        <w:tabs>
          <w:tab w:val="left" w:pos="1100"/>
          <w:tab w:val="right" w:leader="dot" w:pos="8777"/>
        </w:tabs>
        <w:rPr>
          <w:rFonts w:ascii="Calibri" w:hAnsi="Calibri"/>
          <w:noProof/>
          <w:lang w:val="en-US" w:eastAsia="de-CH"/>
        </w:rPr>
      </w:pPr>
      <w:r w:rsidRPr="00EA2819">
        <w:rPr>
          <w:rFonts w:cs="Arial"/>
          <w:noProof/>
        </w:rPr>
        <w:t>3.3.3</w:t>
      </w:r>
      <w:r w:rsidRPr="0088093E">
        <w:rPr>
          <w:rFonts w:ascii="Calibri" w:hAnsi="Calibri"/>
          <w:noProof/>
          <w:lang w:val="en-US" w:eastAsia="de-CH"/>
        </w:rPr>
        <w:tab/>
      </w:r>
      <w:r w:rsidRPr="00EA2819">
        <w:rPr>
          <w:rFonts w:cs="Arial"/>
          <w:noProof/>
        </w:rPr>
        <w:t>Researched Parameters (MARCEL)</w:t>
      </w:r>
      <w:r w:rsidRPr="00080301">
        <w:rPr>
          <w:noProof/>
          <w:lang w:val="en-US"/>
        </w:rPr>
        <w:tab/>
      </w:r>
      <w:r>
        <w:rPr>
          <w:noProof/>
        </w:rPr>
        <w:fldChar w:fldCharType="begin"/>
      </w:r>
      <w:r w:rsidRPr="00080301">
        <w:rPr>
          <w:noProof/>
          <w:lang w:val="en-US"/>
        </w:rPr>
        <w:instrText xml:space="preserve"> PAGEREF _Toc472779881 \h </w:instrText>
      </w:r>
      <w:r>
        <w:rPr>
          <w:noProof/>
        </w:rPr>
      </w:r>
      <w:r>
        <w:rPr>
          <w:noProof/>
        </w:rPr>
        <w:fldChar w:fldCharType="separate"/>
      </w:r>
      <w:r>
        <w:rPr>
          <w:noProof/>
          <w:lang w:val="en-US"/>
        </w:rPr>
        <w:t>10</w:t>
      </w:r>
      <w:r>
        <w:rPr>
          <w:noProof/>
        </w:rPr>
        <w:fldChar w:fldCharType="end"/>
      </w:r>
    </w:p>
    <w:p w:rsidR="0088093E" w:rsidRPr="0088093E" w:rsidRDefault="0088093E" w:rsidP="0088093E">
      <w:pPr>
        <w:pStyle w:val="TOC2"/>
        <w:tabs>
          <w:tab w:val="left" w:pos="880"/>
          <w:tab w:val="right" w:leader="dot" w:pos="8777"/>
        </w:tabs>
        <w:rPr>
          <w:rFonts w:ascii="Calibri" w:hAnsi="Calibri"/>
          <w:noProof/>
          <w:lang w:val="en-US" w:eastAsia="de-CH"/>
        </w:rPr>
      </w:pPr>
      <w:r w:rsidRPr="00EA2819">
        <w:rPr>
          <w:rFonts w:cs="Arial"/>
          <w:noProof/>
        </w:rPr>
        <w:t>3.4</w:t>
      </w:r>
      <w:r w:rsidRPr="0088093E">
        <w:rPr>
          <w:rFonts w:ascii="Calibri" w:hAnsi="Calibri"/>
          <w:noProof/>
          <w:lang w:val="en-US" w:eastAsia="de-CH"/>
        </w:rPr>
        <w:tab/>
      </w:r>
      <w:r w:rsidRPr="00EA2819">
        <w:rPr>
          <w:rFonts w:cs="Arial"/>
          <w:noProof/>
        </w:rPr>
        <w:t>Technical Research</w:t>
      </w:r>
      <w:r w:rsidRPr="00080301">
        <w:rPr>
          <w:noProof/>
          <w:lang w:val="en-US"/>
        </w:rPr>
        <w:tab/>
      </w:r>
      <w:r>
        <w:rPr>
          <w:noProof/>
        </w:rPr>
        <w:fldChar w:fldCharType="begin"/>
      </w:r>
      <w:r w:rsidRPr="00080301">
        <w:rPr>
          <w:noProof/>
          <w:lang w:val="en-US"/>
        </w:rPr>
        <w:instrText xml:space="preserve"> PAGEREF _Toc472779882 \h </w:instrText>
      </w:r>
      <w:r>
        <w:rPr>
          <w:noProof/>
        </w:rPr>
      </w:r>
      <w:r>
        <w:rPr>
          <w:noProof/>
        </w:rPr>
        <w:fldChar w:fldCharType="separate"/>
      </w:r>
      <w:r>
        <w:rPr>
          <w:noProof/>
          <w:lang w:val="en-US"/>
        </w:rPr>
        <w:t>10</w:t>
      </w:r>
      <w:r>
        <w:rPr>
          <w:noProof/>
        </w:rPr>
        <w:fldChar w:fldCharType="end"/>
      </w:r>
    </w:p>
    <w:p w:rsidR="0088093E" w:rsidRPr="0088093E" w:rsidRDefault="0088093E" w:rsidP="0088093E">
      <w:pPr>
        <w:pStyle w:val="TOC3"/>
        <w:tabs>
          <w:tab w:val="left" w:pos="1100"/>
          <w:tab w:val="right" w:leader="dot" w:pos="8777"/>
        </w:tabs>
        <w:rPr>
          <w:rFonts w:ascii="Calibri" w:hAnsi="Calibri"/>
          <w:noProof/>
          <w:lang w:val="en-US" w:eastAsia="de-CH"/>
        </w:rPr>
      </w:pPr>
      <w:r w:rsidRPr="00EA2819">
        <w:rPr>
          <w:rFonts w:cs="Arial"/>
          <w:noProof/>
        </w:rPr>
        <w:t>3.4.1</w:t>
      </w:r>
      <w:r w:rsidRPr="0088093E">
        <w:rPr>
          <w:rFonts w:ascii="Calibri" w:hAnsi="Calibri"/>
          <w:noProof/>
          <w:lang w:val="en-US" w:eastAsia="de-CH"/>
        </w:rPr>
        <w:tab/>
      </w:r>
      <w:r w:rsidRPr="00EA2819">
        <w:rPr>
          <w:rFonts w:cs="Arial"/>
          <w:noProof/>
        </w:rPr>
        <w:t>Game Engines</w:t>
      </w:r>
      <w:r w:rsidRPr="00080301">
        <w:rPr>
          <w:noProof/>
          <w:lang w:val="en-US"/>
        </w:rPr>
        <w:tab/>
      </w:r>
      <w:r>
        <w:rPr>
          <w:noProof/>
        </w:rPr>
        <w:fldChar w:fldCharType="begin"/>
      </w:r>
      <w:r w:rsidRPr="00080301">
        <w:rPr>
          <w:noProof/>
          <w:lang w:val="en-US"/>
        </w:rPr>
        <w:instrText xml:space="preserve"> PAGEREF _Toc472779883 \h </w:instrText>
      </w:r>
      <w:r>
        <w:rPr>
          <w:noProof/>
        </w:rPr>
      </w:r>
      <w:r>
        <w:rPr>
          <w:noProof/>
        </w:rPr>
        <w:fldChar w:fldCharType="separate"/>
      </w:r>
      <w:r>
        <w:rPr>
          <w:noProof/>
          <w:lang w:val="en-US"/>
        </w:rPr>
        <w:t>11</w:t>
      </w:r>
      <w:r>
        <w:rPr>
          <w:noProof/>
        </w:rPr>
        <w:fldChar w:fldCharType="end"/>
      </w:r>
    </w:p>
    <w:p w:rsidR="0088093E" w:rsidRPr="0088093E" w:rsidRDefault="0088093E" w:rsidP="0088093E">
      <w:pPr>
        <w:pStyle w:val="TOC3"/>
        <w:tabs>
          <w:tab w:val="left" w:pos="1100"/>
          <w:tab w:val="right" w:leader="dot" w:pos="8777"/>
        </w:tabs>
        <w:rPr>
          <w:rFonts w:ascii="Calibri" w:hAnsi="Calibri"/>
          <w:noProof/>
          <w:lang w:val="en-US" w:eastAsia="de-CH"/>
        </w:rPr>
      </w:pPr>
      <w:r w:rsidRPr="00EA2819">
        <w:rPr>
          <w:rFonts w:cs="Arial"/>
          <w:noProof/>
        </w:rPr>
        <w:t>3.4.2</w:t>
      </w:r>
      <w:r w:rsidRPr="0088093E">
        <w:rPr>
          <w:rFonts w:ascii="Calibri" w:hAnsi="Calibri"/>
          <w:noProof/>
          <w:lang w:val="en-US" w:eastAsia="de-CH"/>
        </w:rPr>
        <w:tab/>
      </w:r>
      <w:r w:rsidRPr="00EA2819">
        <w:rPr>
          <w:rFonts w:cs="Arial"/>
          <w:noProof/>
        </w:rPr>
        <w:t>VR Headsets</w:t>
      </w:r>
      <w:r w:rsidRPr="00080301">
        <w:rPr>
          <w:noProof/>
          <w:lang w:val="en-US"/>
        </w:rPr>
        <w:tab/>
      </w:r>
      <w:r>
        <w:rPr>
          <w:noProof/>
        </w:rPr>
        <w:fldChar w:fldCharType="begin"/>
      </w:r>
      <w:r w:rsidRPr="00080301">
        <w:rPr>
          <w:noProof/>
          <w:lang w:val="en-US"/>
        </w:rPr>
        <w:instrText xml:space="preserve"> PAGEREF _Toc472779884 \h </w:instrText>
      </w:r>
      <w:r>
        <w:rPr>
          <w:noProof/>
        </w:rPr>
      </w:r>
      <w:r>
        <w:rPr>
          <w:noProof/>
        </w:rPr>
        <w:fldChar w:fldCharType="separate"/>
      </w:r>
      <w:r>
        <w:rPr>
          <w:noProof/>
          <w:lang w:val="en-US"/>
        </w:rPr>
        <w:t>12</w:t>
      </w:r>
      <w:r>
        <w:rPr>
          <w:noProof/>
        </w:rPr>
        <w:fldChar w:fldCharType="end"/>
      </w:r>
    </w:p>
    <w:p w:rsidR="0088093E" w:rsidRPr="0088093E" w:rsidRDefault="0088093E" w:rsidP="0088093E">
      <w:pPr>
        <w:pStyle w:val="TOC1"/>
        <w:tabs>
          <w:tab w:val="left" w:pos="440"/>
          <w:tab w:val="right" w:leader="dot" w:pos="8777"/>
        </w:tabs>
        <w:rPr>
          <w:rFonts w:ascii="Calibri" w:hAnsi="Calibri"/>
          <w:lang w:val="en-US" w:eastAsia="de-CH"/>
        </w:rPr>
      </w:pPr>
      <w:r w:rsidRPr="00EA2819">
        <w:rPr>
          <w:rFonts w:cs="Arial"/>
        </w:rPr>
        <w:t>4</w:t>
      </w:r>
      <w:r w:rsidRPr="0088093E">
        <w:rPr>
          <w:rFonts w:ascii="Calibri" w:hAnsi="Calibri"/>
          <w:lang w:val="en-US" w:eastAsia="de-CH"/>
        </w:rPr>
        <w:tab/>
      </w:r>
      <w:r w:rsidRPr="00EA2819">
        <w:rPr>
          <w:rFonts w:cs="Arial"/>
        </w:rPr>
        <w:t>Implementation (Marcel)</w:t>
      </w:r>
      <w:r w:rsidRPr="00080301">
        <w:rPr>
          <w:lang w:val="en-US"/>
        </w:rPr>
        <w:tab/>
      </w:r>
      <w:r>
        <w:fldChar w:fldCharType="begin"/>
      </w:r>
      <w:r w:rsidRPr="00080301">
        <w:rPr>
          <w:lang w:val="en-US"/>
        </w:rPr>
        <w:instrText xml:space="preserve"> PAGEREF _Toc472779885 \h </w:instrText>
      </w:r>
      <w:r>
        <w:fldChar w:fldCharType="separate"/>
      </w:r>
      <w:r>
        <w:rPr>
          <w:lang w:val="en-US"/>
        </w:rPr>
        <w:t>14</w:t>
      </w:r>
      <w:r>
        <w:fldChar w:fldCharType="end"/>
      </w:r>
    </w:p>
    <w:p w:rsidR="0088093E" w:rsidRPr="0088093E" w:rsidRDefault="0088093E" w:rsidP="0088093E">
      <w:pPr>
        <w:pStyle w:val="TOC2"/>
        <w:tabs>
          <w:tab w:val="left" w:pos="880"/>
          <w:tab w:val="right" w:leader="dot" w:pos="8777"/>
        </w:tabs>
        <w:rPr>
          <w:rFonts w:ascii="Calibri" w:hAnsi="Calibri"/>
          <w:noProof/>
          <w:lang w:val="en-US" w:eastAsia="de-CH"/>
        </w:rPr>
      </w:pPr>
      <w:r w:rsidRPr="00EA2819">
        <w:rPr>
          <w:rFonts w:cs="Arial"/>
          <w:noProof/>
        </w:rPr>
        <w:t>4.1</w:t>
      </w:r>
      <w:r w:rsidRPr="0088093E">
        <w:rPr>
          <w:rFonts w:ascii="Calibri" w:hAnsi="Calibri"/>
          <w:noProof/>
          <w:lang w:val="en-US" w:eastAsia="de-CH"/>
        </w:rPr>
        <w:tab/>
      </w:r>
      <w:r w:rsidRPr="00EA2819">
        <w:rPr>
          <w:rFonts w:cs="Arial"/>
          <w:noProof/>
        </w:rPr>
        <w:t>Introduction (Dominic)</w:t>
      </w:r>
      <w:r w:rsidRPr="00080301">
        <w:rPr>
          <w:noProof/>
          <w:lang w:val="en-US"/>
        </w:rPr>
        <w:tab/>
      </w:r>
      <w:r>
        <w:rPr>
          <w:noProof/>
        </w:rPr>
        <w:fldChar w:fldCharType="begin"/>
      </w:r>
      <w:r w:rsidRPr="00080301">
        <w:rPr>
          <w:noProof/>
          <w:lang w:val="en-US"/>
        </w:rPr>
        <w:instrText xml:space="preserve"> PAGEREF _Toc472779886 \h </w:instrText>
      </w:r>
      <w:r>
        <w:rPr>
          <w:noProof/>
        </w:rPr>
      </w:r>
      <w:r>
        <w:rPr>
          <w:noProof/>
        </w:rPr>
        <w:fldChar w:fldCharType="separate"/>
      </w:r>
      <w:r>
        <w:rPr>
          <w:noProof/>
          <w:lang w:val="en-US"/>
        </w:rPr>
        <w:t>14</w:t>
      </w:r>
      <w:r>
        <w:rPr>
          <w:noProof/>
        </w:rPr>
        <w:fldChar w:fldCharType="end"/>
      </w:r>
    </w:p>
    <w:p w:rsidR="0088093E" w:rsidRPr="0088093E" w:rsidRDefault="0088093E" w:rsidP="0088093E">
      <w:pPr>
        <w:pStyle w:val="TOC2"/>
        <w:tabs>
          <w:tab w:val="left" w:pos="880"/>
          <w:tab w:val="right" w:leader="dot" w:pos="8777"/>
        </w:tabs>
        <w:rPr>
          <w:rFonts w:ascii="Calibri" w:hAnsi="Calibri"/>
          <w:noProof/>
          <w:lang w:val="en-US" w:eastAsia="de-CH"/>
        </w:rPr>
      </w:pPr>
      <w:r w:rsidRPr="00EA2819">
        <w:rPr>
          <w:rFonts w:cs="Arial"/>
          <w:noProof/>
        </w:rPr>
        <w:t>4.2</w:t>
      </w:r>
      <w:r w:rsidRPr="0088093E">
        <w:rPr>
          <w:rFonts w:ascii="Calibri" w:hAnsi="Calibri"/>
          <w:noProof/>
          <w:lang w:val="en-US" w:eastAsia="de-CH"/>
        </w:rPr>
        <w:tab/>
      </w:r>
      <w:r w:rsidRPr="00EA2819">
        <w:rPr>
          <w:rFonts w:cs="Arial"/>
          <w:noProof/>
        </w:rPr>
        <w:t>Walking in Place</w:t>
      </w:r>
      <w:r w:rsidRPr="00080301">
        <w:rPr>
          <w:noProof/>
          <w:lang w:val="en-US"/>
        </w:rPr>
        <w:tab/>
      </w:r>
      <w:r>
        <w:rPr>
          <w:noProof/>
        </w:rPr>
        <w:fldChar w:fldCharType="begin"/>
      </w:r>
      <w:r w:rsidRPr="00080301">
        <w:rPr>
          <w:noProof/>
          <w:lang w:val="en-US"/>
        </w:rPr>
        <w:instrText xml:space="preserve"> PAGEREF _Toc472779887 \h </w:instrText>
      </w:r>
      <w:r>
        <w:rPr>
          <w:noProof/>
        </w:rPr>
      </w:r>
      <w:r>
        <w:rPr>
          <w:noProof/>
        </w:rPr>
        <w:fldChar w:fldCharType="separate"/>
      </w:r>
      <w:r>
        <w:rPr>
          <w:noProof/>
          <w:lang w:val="en-US"/>
        </w:rPr>
        <w:t>14</w:t>
      </w:r>
      <w:r>
        <w:rPr>
          <w:noProof/>
        </w:rPr>
        <w:fldChar w:fldCharType="end"/>
      </w:r>
    </w:p>
    <w:p w:rsidR="0088093E" w:rsidRPr="0088093E" w:rsidRDefault="0088093E" w:rsidP="0088093E">
      <w:pPr>
        <w:pStyle w:val="TOC3"/>
        <w:tabs>
          <w:tab w:val="left" w:pos="1100"/>
          <w:tab w:val="right" w:leader="dot" w:pos="8777"/>
        </w:tabs>
        <w:rPr>
          <w:rFonts w:ascii="Calibri" w:hAnsi="Calibri"/>
          <w:noProof/>
          <w:lang w:val="en-US" w:eastAsia="de-CH"/>
        </w:rPr>
      </w:pPr>
      <w:r w:rsidRPr="00EA2819">
        <w:rPr>
          <w:rFonts w:cs="Arial"/>
          <w:noProof/>
        </w:rPr>
        <w:lastRenderedPageBreak/>
        <w:t>4.2.1</w:t>
      </w:r>
      <w:r w:rsidRPr="0088093E">
        <w:rPr>
          <w:rFonts w:ascii="Calibri" w:hAnsi="Calibri"/>
          <w:noProof/>
          <w:lang w:val="en-US" w:eastAsia="de-CH"/>
        </w:rPr>
        <w:tab/>
      </w:r>
      <w:r w:rsidRPr="00EA2819">
        <w:rPr>
          <w:rFonts w:cs="Arial"/>
          <w:noProof/>
        </w:rPr>
        <w:t>Concept &amp; Idea</w:t>
      </w:r>
      <w:r w:rsidRPr="00080301">
        <w:rPr>
          <w:noProof/>
          <w:lang w:val="en-US"/>
        </w:rPr>
        <w:tab/>
      </w:r>
      <w:r>
        <w:rPr>
          <w:noProof/>
        </w:rPr>
        <w:fldChar w:fldCharType="begin"/>
      </w:r>
      <w:r w:rsidRPr="00080301">
        <w:rPr>
          <w:noProof/>
          <w:lang w:val="en-US"/>
        </w:rPr>
        <w:instrText xml:space="preserve"> PAGEREF _Toc472779888 \h </w:instrText>
      </w:r>
      <w:r>
        <w:rPr>
          <w:noProof/>
        </w:rPr>
      </w:r>
      <w:r>
        <w:rPr>
          <w:noProof/>
        </w:rPr>
        <w:fldChar w:fldCharType="separate"/>
      </w:r>
      <w:r>
        <w:rPr>
          <w:noProof/>
          <w:lang w:val="en-US"/>
        </w:rPr>
        <w:t>14</w:t>
      </w:r>
      <w:r>
        <w:rPr>
          <w:noProof/>
        </w:rPr>
        <w:fldChar w:fldCharType="end"/>
      </w:r>
    </w:p>
    <w:p w:rsidR="0088093E" w:rsidRPr="0088093E" w:rsidRDefault="0088093E" w:rsidP="0088093E">
      <w:pPr>
        <w:pStyle w:val="TOC3"/>
        <w:tabs>
          <w:tab w:val="left" w:pos="1100"/>
          <w:tab w:val="right" w:leader="dot" w:pos="8777"/>
        </w:tabs>
        <w:rPr>
          <w:rFonts w:ascii="Calibri" w:hAnsi="Calibri"/>
          <w:noProof/>
          <w:lang w:val="en-US" w:eastAsia="de-CH"/>
        </w:rPr>
      </w:pPr>
      <w:r w:rsidRPr="00EA2819">
        <w:rPr>
          <w:rFonts w:cs="Arial"/>
          <w:noProof/>
        </w:rPr>
        <w:t>4.2.2</w:t>
      </w:r>
      <w:r w:rsidRPr="0088093E">
        <w:rPr>
          <w:rFonts w:ascii="Calibri" w:hAnsi="Calibri"/>
          <w:noProof/>
          <w:lang w:val="en-US" w:eastAsia="de-CH"/>
        </w:rPr>
        <w:tab/>
      </w:r>
      <w:r w:rsidRPr="00EA2819">
        <w:rPr>
          <w:rFonts w:cs="Arial"/>
          <w:noProof/>
        </w:rPr>
        <w:t>Implementation</w:t>
      </w:r>
      <w:r w:rsidRPr="00080301">
        <w:rPr>
          <w:noProof/>
          <w:lang w:val="en-US"/>
        </w:rPr>
        <w:tab/>
      </w:r>
      <w:r>
        <w:rPr>
          <w:noProof/>
        </w:rPr>
        <w:fldChar w:fldCharType="begin"/>
      </w:r>
      <w:r w:rsidRPr="00080301">
        <w:rPr>
          <w:noProof/>
          <w:lang w:val="en-US"/>
        </w:rPr>
        <w:instrText xml:space="preserve"> PAGEREF _Toc472779889 \h </w:instrText>
      </w:r>
      <w:r>
        <w:rPr>
          <w:noProof/>
        </w:rPr>
      </w:r>
      <w:r>
        <w:rPr>
          <w:noProof/>
        </w:rPr>
        <w:fldChar w:fldCharType="separate"/>
      </w:r>
      <w:r>
        <w:rPr>
          <w:noProof/>
          <w:lang w:val="en-US"/>
        </w:rPr>
        <w:t>14</w:t>
      </w:r>
      <w:r>
        <w:rPr>
          <w:noProof/>
        </w:rPr>
        <w:fldChar w:fldCharType="end"/>
      </w:r>
    </w:p>
    <w:p w:rsidR="0088093E" w:rsidRPr="0088093E" w:rsidRDefault="0088093E" w:rsidP="0088093E">
      <w:pPr>
        <w:pStyle w:val="TOC3"/>
        <w:tabs>
          <w:tab w:val="left" w:pos="1100"/>
          <w:tab w:val="right" w:leader="dot" w:pos="8777"/>
        </w:tabs>
        <w:rPr>
          <w:rFonts w:ascii="Calibri" w:hAnsi="Calibri"/>
          <w:noProof/>
          <w:lang w:val="en-US" w:eastAsia="de-CH"/>
        </w:rPr>
      </w:pPr>
      <w:r w:rsidRPr="00EA2819">
        <w:rPr>
          <w:rFonts w:cs="Arial"/>
          <w:noProof/>
        </w:rPr>
        <w:t>4.2.3</w:t>
      </w:r>
      <w:r w:rsidRPr="0088093E">
        <w:rPr>
          <w:rFonts w:ascii="Calibri" w:hAnsi="Calibri"/>
          <w:noProof/>
          <w:lang w:val="en-US" w:eastAsia="de-CH"/>
        </w:rPr>
        <w:tab/>
      </w:r>
      <w:r w:rsidRPr="00EA2819">
        <w:rPr>
          <w:rFonts w:cs="Arial"/>
          <w:noProof/>
        </w:rPr>
        <w:t>Parameters</w:t>
      </w:r>
      <w:r w:rsidRPr="00080301">
        <w:rPr>
          <w:noProof/>
          <w:lang w:val="en-US"/>
        </w:rPr>
        <w:tab/>
      </w:r>
      <w:r>
        <w:rPr>
          <w:noProof/>
        </w:rPr>
        <w:fldChar w:fldCharType="begin"/>
      </w:r>
      <w:r w:rsidRPr="00080301">
        <w:rPr>
          <w:noProof/>
          <w:lang w:val="en-US"/>
        </w:rPr>
        <w:instrText xml:space="preserve"> PAGEREF _Toc472779890 \h </w:instrText>
      </w:r>
      <w:r>
        <w:rPr>
          <w:noProof/>
        </w:rPr>
      </w:r>
      <w:r>
        <w:rPr>
          <w:noProof/>
        </w:rPr>
        <w:fldChar w:fldCharType="separate"/>
      </w:r>
      <w:r>
        <w:rPr>
          <w:noProof/>
          <w:lang w:val="en-US"/>
        </w:rPr>
        <w:t>14</w:t>
      </w:r>
      <w:r>
        <w:rPr>
          <w:noProof/>
        </w:rPr>
        <w:fldChar w:fldCharType="end"/>
      </w:r>
    </w:p>
    <w:p w:rsidR="0088093E" w:rsidRPr="0088093E" w:rsidRDefault="0088093E" w:rsidP="0088093E">
      <w:pPr>
        <w:pStyle w:val="TOC2"/>
        <w:tabs>
          <w:tab w:val="left" w:pos="880"/>
          <w:tab w:val="right" w:leader="dot" w:pos="8777"/>
        </w:tabs>
        <w:rPr>
          <w:rFonts w:ascii="Calibri" w:hAnsi="Calibri"/>
          <w:noProof/>
          <w:lang w:val="en-US" w:eastAsia="de-CH"/>
        </w:rPr>
      </w:pPr>
      <w:r w:rsidRPr="00EA2819">
        <w:rPr>
          <w:rFonts w:cs="Arial"/>
          <w:noProof/>
        </w:rPr>
        <w:t>4.3</w:t>
      </w:r>
      <w:r w:rsidRPr="0088093E">
        <w:rPr>
          <w:rFonts w:ascii="Calibri" w:hAnsi="Calibri"/>
          <w:noProof/>
          <w:lang w:val="en-US" w:eastAsia="de-CH"/>
        </w:rPr>
        <w:tab/>
      </w:r>
      <w:r w:rsidRPr="00EA2819">
        <w:rPr>
          <w:rFonts w:cs="Arial"/>
          <w:noProof/>
        </w:rPr>
        <w:t>Scaled Walking</w:t>
      </w:r>
      <w:r w:rsidRPr="00080301">
        <w:rPr>
          <w:noProof/>
          <w:lang w:val="en-US"/>
        </w:rPr>
        <w:tab/>
      </w:r>
      <w:r>
        <w:rPr>
          <w:noProof/>
        </w:rPr>
        <w:fldChar w:fldCharType="begin"/>
      </w:r>
      <w:r w:rsidRPr="00080301">
        <w:rPr>
          <w:noProof/>
          <w:lang w:val="en-US"/>
        </w:rPr>
        <w:instrText xml:space="preserve"> PAGEREF _Toc472779891 \h </w:instrText>
      </w:r>
      <w:r>
        <w:rPr>
          <w:noProof/>
        </w:rPr>
      </w:r>
      <w:r>
        <w:rPr>
          <w:noProof/>
        </w:rPr>
        <w:fldChar w:fldCharType="separate"/>
      </w:r>
      <w:r>
        <w:rPr>
          <w:noProof/>
          <w:lang w:val="en-US"/>
        </w:rPr>
        <w:t>15</w:t>
      </w:r>
      <w:r>
        <w:rPr>
          <w:noProof/>
        </w:rPr>
        <w:fldChar w:fldCharType="end"/>
      </w:r>
    </w:p>
    <w:p w:rsidR="0088093E" w:rsidRPr="0088093E" w:rsidRDefault="0088093E" w:rsidP="0088093E">
      <w:pPr>
        <w:pStyle w:val="TOC3"/>
        <w:tabs>
          <w:tab w:val="left" w:pos="1100"/>
          <w:tab w:val="right" w:leader="dot" w:pos="8777"/>
        </w:tabs>
        <w:rPr>
          <w:rFonts w:ascii="Calibri" w:hAnsi="Calibri"/>
          <w:noProof/>
          <w:lang w:val="en-US" w:eastAsia="de-CH"/>
        </w:rPr>
      </w:pPr>
      <w:r w:rsidRPr="00EA2819">
        <w:rPr>
          <w:rFonts w:cs="Arial"/>
          <w:noProof/>
        </w:rPr>
        <w:t>4.3.1</w:t>
      </w:r>
      <w:r w:rsidRPr="0088093E">
        <w:rPr>
          <w:rFonts w:ascii="Calibri" w:hAnsi="Calibri"/>
          <w:noProof/>
          <w:lang w:val="en-US" w:eastAsia="de-CH"/>
        </w:rPr>
        <w:tab/>
      </w:r>
      <w:r w:rsidRPr="00EA2819">
        <w:rPr>
          <w:rFonts w:cs="Arial"/>
          <w:noProof/>
        </w:rPr>
        <w:t>Concept &amp; Idea</w:t>
      </w:r>
      <w:r w:rsidRPr="00080301">
        <w:rPr>
          <w:noProof/>
          <w:lang w:val="en-US"/>
        </w:rPr>
        <w:tab/>
      </w:r>
      <w:r>
        <w:rPr>
          <w:noProof/>
        </w:rPr>
        <w:fldChar w:fldCharType="begin"/>
      </w:r>
      <w:r w:rsidRPr="00080301">
        <w:rPr>
          <w:noProof/>
          <w:lang w:val="en-US"/>
        </w:rPr>
        <w:instrText xml:space="preserve"> PAGEREF _Toc472779892 \h </w:instrText>
      </w:r>
      <w:r>
        <w:rPr>
          <w:noProof/>
        </w:rPr>
      </w:r>
      <w:r>
        <w:rPr>
          <w:noProof/>
        </w:rPr>
        <w:fldChar w:fldCharType="separate"/>
      </w:r>
      <w:r>
        <w:rPr>
          <w:noProof/>
          <w:lang w:val="en-US"/>
        </w:rPr>
        <w:t>15</w:t>
      </w:r>
      <w:r>
        <w:rPr>
          <w:noProof/>
        </w:rPr>
        <w:fldChar w:fldCharType="end"/>
      </w:r>
    </w:p>
    <w:p w:rsidR="0088093E" w:rsidRPr="0088093E" w:rsidRDefault="0088093E" w:rsidP="0088093E">
      <w:pPr>
        <w:pStyle w:val="TOC3"/>
        <w:tabs>
          <w:tab w:val="left" w:pos="1100"/>
          <w:tab w:val="right" w:leader="dot" w:pos="8777"/>
        </w:tabs>
        <w:rPr>
          <w:rFonts w:ascii="Calibri" w:hAnsi="Calibri"/>
          <w:noProof/>
          <w:lang w:val="en-US" w:eastAsia="de-CH"/>
        </w:rPr>
      </w:pPr>
      <w:r w:rsidRPr="00EA2819">
        <w:rPr>
          <w:rFonts w:cs="Arial"/>
          <w:noProof/>
        </w:rPr>
        <w:t>4.3.2</w:t>
      </w:r>
      <w:r w:rsidRPr="0088093E">
        <w:rPr>
          <w:rFonts w:ascii="Calibri" w:hAnsi="Calibri"/>
          <w:noProof/>
          <w:lang w:val="en-US" w:eastAsia="de-CH"/>
        </w:rPr>
        <w:tab/>
      </w:r>
      <w:r w:rsidRPr="00EA2819">
        <w:rPr>
          <w:rFonts w:cs="Arial"/>
          <w:noProof/>
        </w:rPr>
        <w:t>Implementation</w:t>
      </w:r>
      <w:r w:rsidRPr="00080301">
        <w:rPr>
          <w:noProof/>
          <w:lang w:val="en-US"/>
        </w:rPr>
        <w:tab/>
      </w:r>
      <w:r>
        <w:rPr>
          <w:noProof/>
        </w:rPr>
        <w:fldChar w:fldCharType="begin"/>
      </w:r>
      <w:r w:rsidRPr="00080301">
        <w:rPr>
          <w:noProof/>
          <w:lang w:val="en-US"/>
        </w:rPr>
        <w:instrText xml:space="preserve"> PAGEREF _Toc472779893 \h </w:instrText>
      </w:r>
      <w:r>
        <w:rPr>
          <w:noProof/>
        </w:rPr>
      </w:r>
      <w:r>
        <w:rPr>
          <w:noProof/>
        </w:rPr>
        <w:fldChar w:fldCharType="separate"/>
      </w:r>
      <w:r>
        <w:rPr>
          <w:noProof/>
          <w:lang w:val="en-US"/>
        </w:rPr>
        <w:t>15</w:t>
      </w:r>
      <w:r>
        <w:rPr>
          <w:noProof/>
        </w:rPr>
        <w:fldChar w:fldCharType="end"/>
      </w:r>
    </w:p>
    <w:p w:rsidR="0088093E" w:rsidRPr="0088093E" w:rsidRDefault="0088093E" w:rsidP="0088093E">
      <w:pPr>
        <w:pStyle w:val="TOC3"/>
        <w:tabs>
          <w:tab w:val="left" w:pos="1100"/>
          <w:tab w:val="right" w:leader="dot" w:pos="8777"/>
        </w:tabs>
        <w:rPr>
          <w:rFonts w:ascii="Calibri" w:hAnsi="Calibri"/>
          <w:noProof/>
          <w:lang w:val="en-US" w:eastAsia="de-CH"/>
        </w:rPr>
      </w:pPr>
      <w:r w:rsidRPr="00EA2819">
        <w:rPr>
          <w:rFonts w:cs="Arial"/>
          <w:noProof/>
        </w:rPr>
        <w:t>4.3.3</w:t>
      </w:r>
      <w:r w:rsidRPr="0088093E">
        <w:rPr>
          <w:rFonts w:ascii="Calibri" w:hAnsi="Calibri"/>
          <w:noProof/>
          <w:lang w:val="en-US" w:eastAsia="de-CH"/>
        </w:rPr>
        <w:tab/>
      </w:r>
      <w:r w:rsidRPr="00EA2819">
        <w:rPr>
          <w:rFonts w:cs="Arial"/>
          <w:noProof/>
        </w:rPr>
        <w:t>Parameters</w:t>
      </w:r>
      <w:r w:rsidRPr="00080301">
        <w:rPr>
          <w:noProof/>
          <w:lang w:val="en-US"/>
        </w:rPr>
        <w:tab/>
      </w:r>
      <w:r>
        <w:rPr>
          <w:noProof/>
        </w:rPr>
        <w:fldChar w:fldCharType="begin"/>
      </w:r>
      <w:r w:rsidRPr="00080301">
        <w:rPr>
          <w:noProof/>
          <w:lang w:val="en-US"/>
        </w:rPr>
        <w:instrText xml:space="preserve"> PAGEREF _Toc472779894 \h </w:instrText>
      </w:r>
      <w:r>
        <w:rPr>
          <w:noProof/>
        </w:rPr>
      </w:r>
      <w:r>
        <w:rPr>
          <w:noProof/>
        </w:rPr>
        <w:fldChar w:fldCharType="separate"/>
      </w:r>
      <w:r>
        <w:rPr>
          <w:noProof/>
          <w:lang w:val="en-US"/>
        </w:rPr>
        <w:t>15</w:t>
      </w:r>
      <w:r>
        <w:rPr>
          <w:noProof/>
        </w:rPr>
        <w:fldChar w:fldCharType="end"/>
      </w:r>
    </w:p>
    <w:p w:rsidR="0088093E" w:rsidRPr="0088093E" w:rsidRDefault="0088093E" w:rsidP="0088093E">
      <w:pPr>
        <w:pStyle w:val="TOC2"/>
        <w:tabs>
          <w:tab w:val="left" w:pos="880"/>
          <w:tab w:val="right" w:leader="dot" w:pos="8777"/>
        </w:tabs>
        <w:rPr>
          <w:rFonts w:ascii="Calibri" w:hAnsi="Calibri"/>
          <w:noProof/>
          <w:lang w:val="en-US" w:eastAsia="de-CH"/>
        </w:rPr>
      </w:pPr>
      <w:r w:rsidRPr="00EA2819">
        <w:rPr>
          <w:rFonts w:cs="Arial"/>
          <w:noProof/>
        </w:rPr>
        <w:t>4.4</w:t>
      </w:r>
      <w:r w:rsidRPr="0088093E">
        <w:rPr>
          <w:rFonts w:ascii="Calibri" w:hAnsi="Calibri"/>
          <w:noProof/>
          <w:lang w:val="en-US" w:eastAsia="de-CH"/>
        </w:rPr>
        <w:tab/>
      </w:r>
      <w:r w:rsidRPr="00EA2819">
        <w:rPr>
          <w:rFonts w:cs="Arial"/>
          <w:noProof/>
        </w:rPr>
        <w:t>Walking by Leaning</w:t>
      </w:r>
      <w:r w:rsidRPr="00080301">
        <w:rPr>
          <w:noProof/>
          <w:lang w:val="en-US"/>
        </w:rPr>
        <w:tab/>
      </w:r>
      <w:r>
        <w:rPr>
          <w:noProof/>
        </w:rPr>
        <w:fldChar w:fldCharType="begin"/>
      </w:r>
      <w:r w:rsidRPr="00080301">
        <w:rPr>
          <w:noProof/>
          <w:lang w:val="en-US"/>
        </w:rPr>
        <w:instrText xml:space="preserve"> PAGEREF _Toc472779895 \h </w:instrText>
      </w:r>
      <w:r>
        <w:rPr>
          <w:noProof/>
        </w:rPr>
      </w:r>
      <w:r>
        <w:rPr>
          <w:noProof/>
        </w:rPr>
        <w:fldChar w:fldCharType="separate"/>
      </w:r>
      <w:r>
        <w:rPr>
          <w:noProof/>
          <w:lang w:val="en-US"/>
        </w:rPr>
        <w:t>15</w:t>
      </w:r>
      <w:r>
        <w:rPr>
          <w:noProof/>
        </w:rPr>
        <w:fldChar w:fldCharType="end"/>
      </w:r>
    </w:p>
    <w:p w:rsidR="0088093E" w:rsidRPr="0088093E" w:rsidRDefault="0088093E" w:rsidP="0088093E">
      <w:pPr>
        <w:pStyle w:val="TOC3"/>
        <w:tabs>
          <w:tab w:val="left" w:pos="1100"/>
          <w:tab w:val="right" w:leader="dot" w:pos="8777"/>
        </w:tabs>
        <w:rPr>
          <w:rFonts w:ascii="Calibri" w:hAnsi="Calibri"/>
          <w:noProof/>
          <w:lang w:val="en-US" w:eastAsia="de-CH"/>
        </w:rPr>
      </w:pPr>
      <w:r w:rsidRPr="00EA2819">
        <w:rPr>
          <w:rFonts w:cs="Arial"/>
          <w:noProof/>
        </w:rPr>
        <w:t>4.4.1</w:t>
      </w:r>
      <w:r w:rsidRPr="0088093E">
        <w:rPr>
          <w:rFonts w:ascii="Calibri" w:hAnsi="Calibri"/>
          <w:noProof/>
          <w:lang w:val="en-US" w:eastAsia="de-CH"/>
        </w:rPr>
        <w:tab/>
      </w:r>
      <w:r w:rsidRPr="00EA2819">
        <w:rPr>
          <w:rFonts w:cs="Arial"/>
          <w:noProof/>
        </w:rPr>
        <w:t>Concept &amp; Ideas</w:t>
      </w:r>
      <w:r w:rsidRPr="00080301">
        <w:rPr>
          <w:noProof/>
          <w:lang w:val="en-US"/>
        </w:rPr>
        <w:tab/>
      </w:r>
      <w:r>
        <w:rPr>
          <w:noProof/>
        </w:rPr>
        <w:fldChar w:fldCharType="begin"/>
      </w:r>
      <w:r w:rsidRPr="00080301">
        <w:rPr>
          <w:noProof/>
          <w:lang w:val="en-US"/>
        </w:rPr>
        <w:instrText xml:space="preserve"> PAGEREF _Toc472779896 \h </w:instrText>
      </w:r>
      <w:r>
        <w:rPr>
          <w:noProof/>
        </w:rPr>
      </w:r>
      <w:r>
        <w:rPr>
          <w:noProof/>
        </w:rPr>
        <w:fldChar w:fldCharType="separate"/>
      </w:r>
      <w:r>
        <w:rPr>
          <w:noProof/>
          <w:lang w:val="en-US"/>
        </w:rPr>
        <w:t>15</w:t>
      </w:r>
      <w:r>
        <w:rPr>
          <w:noProof/>
        </w:rPr>
        <w:fldChar w:fldCharType="end"/>
      </w:r>
    </w:p>
    <w:p w:rsidR="0088093E" w:rsidRPr="0088093E" w:rsidRDefault="0088093E" w:rsidP="0088093E">
      <w:pPr>
        <w:pStyle w:val="TOC3"/>
        <w:tabs>
          <w:tab w:val="left" w:pos="1100"/>
          <w:tab w:val="right" w:leader="dot" w:pos="8777"/>
        </w:tabs>
        <w:rPr>
          <w:rFonts w:ascii="Calibri" w:hAnsi="Calibri"/>
          <w:noProof/>
          <w:lang w:val="en-US" w:eastAsia="de-CH"/>
        </w:rPr>
      </w:pPr>
      <w:r w:rsidRPr="00EA2819">
        <w:rPr>
          <w:rFonts w:cs="Arial"/>
          <w:noProof/>
        </w:rPr>
        <w:t>4.4.2</w:t>
      </w:r>
      <w:r w:rsidRPr="0088093E">
        <w:rPr>
          <w:rFonts w:ascii="Calibri" w:hAnsi="Calibri"/>
          <w:noProof/>
          <w:lang w:val="en-US" w:eastAsia="de-CH"/>
        </w:rPr>
        <w:tab/>
      </w:r>
      <w:r w:rsidRPr="00EA2819">
        <w:rPr>
          <w:rFonts w:cs="Arial"/>
          <w:noProof/>
        </w:rPr>
        <w:t>Implementation</w:t>
      </w:r>
      <w:r w:rsidRPr="00080301">
        <w:rPr>
          <w:noProof/>
          <w:lang w:val="en-US"/>
        </w:rPr>
        <w:tab/>
      </w:r>
      <w:r>
        <w:rPr>
          <w:noProof/>
        </w:rPr>
        <w:fldChar w:fldCharType="begin"/>
      </w:r>
      <w:r w:rsidRPr="00080301">
        <w:rPr>
          <w:noProof/>
          <w:lang w:val="en-US"/>
        </w:rPr>
        <w:instrText xml:space="preserve"> PAGEREF _Toc472779897 \h </w:instrText>
      </w:r>
      <w:r>
        <w:rPr>
          <w:noProof/>
        </w:rPr>
      </w:r>
      <w:r>
        <w:rPr>
          <w:noProof/>
        </w:rPr>
        <w:fldChar w:fldCharType="separate"/>
      </w:r>
      <w:r>
        <w:rPr>
          <w:noProof/>
          <w:lang w:val="en-US"/>
        </w:rPr>
        <w:t>16</w:t>
      </w:r>
      <w:r>
        <w:rPr>
          <w:noProof/>
        </w:rPr>
        <w:fldChar w:fldCharType="end"/>
      </w:r>
    </w:p>
    <w:p w:rsidR="0088093E" w:rsidRPr="0088093E" w:rsidRDefault="0088093E" w:rsidP="0088093E">
      <w:pPr>
        <w:pStyle w:val="TOC3"/>
        <w:tabs>
          <w:tab w:val="left" w:pos="1100"/>
          <w:tab w:val="right" w:leader="dot" w:pos="8777"/>
        </w:tabs>
        <w:rPr>
          <w:rFonts w:ascii="Calibri" w:hAnsi="Calibri"/>
          <w:noProof/>
          <w:lang w:val="en-US" w:eastAsia="de-CH"/>
        </w:rPr>
      </w:pPr>
      <w:r w:rsidRPr="00EA2819">
        <w:rPr>
          <w:rFonts w:cs="Arial"/>
          <w:noProof/>
        </w:rPr>
        <w:t>4.4.3</w:t>
      </w:r>
      <w:r w:rsidRPr="0088093E">
        <w:rPr>
          <w:rFonts w:ascii="Calibri" w:hAnsi="Calibri"/>
          <w:noProof/>
          <w:lang w:val="en-US" w:eastAsia="de-CH"/>
        </w:rPr>
        <w:tab/>
      </w:r>
      <w:r w:rsidRPr="00EA2819">
        <w:rPr>
          <w:rFonts w:cs="Arial"/>
          <w:noProof/>
        </w:rPr>
        <w:t>Parameters</w:t>
      </w:r>
      <w:r w:rsidRPr="00080301">
        <w:rPr>
          <w:noProof/>
          <w:lang w:val="en-US"/>
        </w:rPr>
        <w:tab/>
      </w:r>
      <w:r>
        <w:rPr>
          <w:noProof/>
        </w:rPr>
        <w:fldChar w:fldCharType="begin"/>
      </w:r>
      <w:r w:rsidRPr="00080301">
        <w:rPr>
          <w:noProof/>
          <w:lang w:val="en-US"/>
        </w:rPr>
        <w:instrText xml:space="preserve"> PAGEREF _Toc472779898 \h </w:instrText>
      </w:r>
      <w:r>
        <w:rPr>
          <w:noProof/>
        </w:rPr>
      </w:r>
      <w:r>
        <w:rPr>
          <w:noProof/>
        </w:rPr>
        <w:fldChar w:fldCharType="separate"/>
      </w:r>
      <w:r>
        <w:rPr>
          <w:noProof/>
          <w:lang w:val="en-US"/>
        </w:rPr>
        <w:t>16</w:t>
      </w:r>
      <w:r>
        <w:rPr>
          <w:noProof/>
        </w:rPr>
        <w:fldChar w:fldCharType="end"/>
      </w:r>
    </w:p>
    <w:p w:rsidR="0088093E" w:rsidRPr="0088093E" w:rsidRDefault="0088093E" w:rsidP="0088093E">
      <w:pPr>
        <w:pStyle w:val="TOC2"/>
        <w:tabs>
          <w:tab w:val="left" w:pos="880"/>
          <w:tab w:val="right" w:leader="dot" w:pos="8777"/>
        </w:tabs>
        <w:rPr>
          <w:rFonts w:ascii="Calibri" w:hAnsi="Calibri"/>
          <w:noProof/>
          <w:lang w:val="en-US" w:eastAsia="de-CH"/>
        </w:rPr>
      </w:pPr>
      <w:r w:rsidRPr="00EA2819">
        <w:rPr>
          <w:rFonts w:cs="Arial"/>
          <w:noProof/>
        </w:rPr>
        <w:t>4.5</w:t>
      </w:r>
      <w:r w:rsidRPr="0088093E">
        <w:rPr>
          <w:rFonts w:ascii="Calibri" w:hAnsi="Calibri"/>
          <w:noProof/>
          <w:lang w:val="en-US" w:eastAsia="de-CH"/>
        </w:rPr>
        <w:tab/>
      </w:r>
      <w:r w:rsidRPr="00EA2819">
        <w:rPr>
          <w:rFonts w:cs="Arial"/>
          <w:noProof/>
        </w:rPr>
        <w:t>Jumping</w:t>
      </w:r>
      <w:r w:rsidRPr="00080301">
        <w:rPr>
          <w:noProof/>
          <w:lang w:val="en-US"/>
        </w:rPr>
        <w:tab/>
      </w:r>
      <w:r>
        <w:rPr>
          <w:noProof/>
        </w:rPr>
        <w:fldChar w:fldCharType="begin"/>
      </w:r>
      <w:r w:rsidRPr="00080301">
        <w:rPr>
          <w:noProof/>
          <w:lang w:val="en-US"/>
        </w:rPr>
        <w:instrText xml:space="preserve"> PAGEREF _Toc472779899 \h </w:instrText>
      </w:r>
      <w:r>
        <w:rPr>
          <w:noProof/>
        </w:rPr>
      </w:r>
      <w:r>
        <w:rPr>
          <w:noProof/>
        </w:rPr>
        <w:fldChar w:fldCharType="separate"/>
      </w:r>
      <w:r>
        <w:rPr>
          <w:noProof/>
          <w:lang w:val="en-US"/>
        </w:rPr>
        <w:t>16</w:t>
      </w:r>
      <w:r>
        <w:rPr>
          <w:noProof/>
        </w:rPr>
        <w:fldChar w:fldCharType="end"/>
      </w:r>
    </w:p>
    <w:p w:rsidR="0088093E" w:rsidRPr="0088093E" w:rsidRDefault="0088093E" w:rsidP="0088093E">
      <w:pPr>
        <w:pStyle w:val="TOC3"/>
        <w:tabs>
          <w:tab w:val="left" w:pos="1100"/>
          <w:tab w:val="right" w:leader="dot" w:pos="8777"/>
        </w:tabs>
        <w:rPr>
          <w:rFonts w:ascii="Calibri" w:hAnsi="Calibri"/>
          <w:noProof/>
          <w:lang w:val="en-US" w:eastAsia="de-CH"/>
        </w:rPr>
      </w:pPr>
      <w:r w:rsidRPr="00EA2819">
        <w:rPr>
          <w:rFonts w:cs="Arial"/>
          <w:noProof/>
        </w:rPr>
        <w:t>4.5.1</w:t>
      </w:r>
      <w:r w:rsidRPr="0088093E">
        <w:rPr>
          <w:rFonts w:ascii="Calibri" w:hAnsi="Calibri"/>
          <w:noProof/>
          <w:lang w:val="en-US" w:eastAsia="de-CH"/>
        </w:rPr>
        <w:tab/>
      </w:r>
      <w:r w:rsidRPr="00EA2819">
        <w:rPr>
          <w:rFonts w:cs="Arial"/>
          <w:noProof/>
        </w:rPr>
        <w:t>Concept &amp; Idea</w:t>
      </w:r>
      <w:r w:rsidRPr="00080301">
        <w:rPr>
          <w:noProof/>
          <w:lang w:val="en-US"/>
        </w:rPr>
        <w:tab/>
      </w:r>
      <w:r>
        <w:rPr>
          <w:noProof/>
        </w:rPr>
        <w:fldChar w:fldCharType="begin"/>
      </w:r>
      <w:r w:rsidRPr="00080301">
        <w:rPr>
          <w:noProof/>
          <w:lang w:val="en-US"/>
        </w:rPr>
        <w:instrText xml:space="preserve"> PAGEREF _Toc472779900 \h </w:instrText>
      </w:r>
      <w:r>
        <w:rPr>
          <w:noProof/>
        </w:rPr>
      </w:r>
      <w:r>
        <w:rPr>
          <w:noProof/>
        </w:rPr>
        <w:fldChar w:fldCharType="separate"/>
      </w:r>
      <w:r>
        <w:rPr>
          <w:noProof/>
          <w:lang w:val="en-US"/>
        </w:rPr>
        <w:t>16</w:t>
      </w:r>
      <w:r>
        <w:rPr>
          <w:noProof/>
        </w:rPr>
        <w:fldChar w:fldCharType="end"/>
      </w:r>
    </w:p>
    <w:p w:rsidR="0088093E" w:rsidRPr="0088093E" w:rsidRDefault="0088093E" w:rsidP="0088093E">
      <w:pPr>
        <w:pStyle w:val="TOC3"/>
        <w:tabs>
          <w:tab w:val="left" w:pos="1100"/>
          <w:tab w:val="right" w:leader="dot" w:pos="8777"/>
        </w:tabs>
        <w:rPr>
          <w:rFonts w:ascii="Calibri" w:hAnsi="Calibri"/>
          <w:noProof/>
          <w:lang w:val="en-US" w:eastAsia="de-CH"/>
        </w:rPr>
      </w:pPr>
      <w:r w:rsidRPr="00EA2819">
        <w:rPr>
          <w:rFonts w:cs="Arial"/>
          <w:noProof/>
        </w:rPr>
        <w:t>4.5.2</w:t>
      </w:r>
      <w:r w:rsidRPr="0088093E">
        <w:rPr>
          <w:rFonts w:ascii="Calibri" w:hAnsi="Calibri"/>
          <w:noProof/>
          <w:lang w:val="en-US" w:eastAsia="de-CH"/>
        </w:rPr>
        <w:tab/>
      </w:r>
      <w:r w:rsidRPr="00EA2819">
        <w:rPr>
          <w:rFonts w:cs="Arial"/>
          <w:noProof/>
        </w:rPr>
        <w:t>Implementation</w:t>
      </w:r>
      <w:r w:rsidRPr="00080301">
        <w:rPr>
          <w:noProof/>
          <w:lang w:val="en-US"/>
        </w:rPr>
        <w:tab/>
      </w:r>
      <w:r>
        <w:rPr>
          <w:noProof/>
        </w:rPr>
        <w:fldChar w:fldCharType="begin"/>
      </w:r>
      <w:r w:rsidRPr="00080301">
        <w:rPr>
          <w:noProof/>
          <w:lang w:val="en-US"/>
        </w:rPr>
        <w:instrText xml:space="preserve"> PAGEREF _Toc472779901 \h </w:instrText>
      </w:r>
      <w:r>
        <w:rPr>
          <w:noProof/>
        </w:rPr>
      </w:r>
      <w:r>
        <w:rPr>
          <w:noProof/>
        </w:rPr>
        <w:fldChar w:fldCharType="separate"/>
      </w:r>
      <w:r>
        <w:rPr>
          <w:noProof/>
          <w:lang w:val="en-US"/>
        </w:rPr>
        <w:t>17</w:t>
      </w:r>
      <w:r>
        <w:rPr>
          <w:noProof/>
        </w:rPr>
        <w:fldChar w:fldCharType="end"/>
      </w:r>
    </w:p>
    <w:p w:rsidR="0088093E" w:rsidRPr="0088093E" w:rsidRDefault="0088093E" w:rsidP="0088093E">
      <w:pPr>
        <w:pStyle w:val="TOC3"/>
        <w:tabs>
          <w:tab w:val="left" w:pos="1100"/>
          <w:tab w:val="right" w:leader="dot" w:pos="8777"/>
        </w:tabs>
        <w:rPr>
          <w:rFonts w:ascii="Calibri" w:hAnsi="Calibri"/>
          <w:noProof/>
          <w:lang w:val="en-US" w:eastAsia="de-CH"/>
        </w:rPr>
      </w:pPr>
      <w:r w:rsidRPr="00EA2819">
        <w:rPr>
          <w:rFonts w:cs="Arial"/>
          <w:noProof/>
        </w:rPr>
        <w:t>4.5.3</w:t>
      </w:r>
      <w:r w:rsidRPr="0088093E">
        <w:rPr>
          <w:rFonts w:ascii="Calibri" w:hAnsi="Calibri"/>
          <w:noProof/>
          <w:lang w:val="en-US" w:eastAsia="de-CH"/>
        </w:rPr>
        <w:tab/>
      </w:r>
      <w:r w:rsidRPr="00EA2819">
        <w:rPr>
          <w:rFonts w:cs="Arial"/>
          <w:noProof/>
        </w:rPr>
        <w:t>Parameters</w:t>
      </w:r>
      <w:r w:rsidRPr="00080301">
        <w:rPr>
          <w:noProof/>
          <w:lang w:val="en-US"/>
        </w:rPr>
        <w:tab/>
      </w:r>
      <w:r>
        <w:rPr>
          <w:noProof/>
        </w:rPr>
        <w:fldChar w:fldCharType="begin"/>
      </w:r>
      <w:r w:rsidRPr="00080301">
        <w:rPr>
          <w:noProof/>
          <w:lang w:val="en-US"/>
        </w:rPr>
        <w:instrText xml:space="preserve"> PAGEREF _Toc472779902 \h </w:instrText>
      </w:r>
      <w:r>
        <w:rPr>
          <w:noProof/>
        </w:rPr>
      </w:r>
      <w:r>
        <w:rPr>
          <w:noProof/>
        </w:rPr>
        <w:fldChar w:fldCharType="separate"/>
      </w:r>
      <w:r>
        <w:rPr>
          <w:noProof/>
          <w:lang w:val="en-US"/>
        </w:rPr>
        <w:t>17</w:t>
      </w:r>
      <w:r>
        <w:rPr>
          <w:noProof/>
        </w:rPr>
        <w:fldChar w:fldCharType="end"/>
      </w:r>
    </w:p>
    <w:p w:rsidR="0088093E" w:rsidRPr="0088093E" w:rsidRDefault="0088093E" w:rsidP="0088093E">
      <w:pPr>
        <w:pStyle w:val="TOC2"/>
        <w:tabs>
          <w:tab w:val="left" w:pos="880"/>
          <w:tab w:val="right" w:leader="dot" w:pos="8777"/>
        </w:tabs>
        <w:rPr>
          <w:rFonts w:ascii="Calibri" w:hAnsi="Calibri"/>
          <w:noProof/>
          <w:lang w:val="en-US" w:eastAsia="de-CH"/>
        </w:rPr>
      </w:pPr>
      <w:r w:rsidRPr="00EA2819">
        <w:rPr>
          <w:rFonts w:cs="Arial"/>
          <w:noProof/>
        </w:rPr>
        <w:t>4.6</w:t>
      </w:r>
      <w:r w:rsidRPr="0088093E">
        <w:rPr>
          <w:rFonts w:ascii="Calibri" w:hAnsi="Calibri"/>
          <w:noProof/>
          <w:lang w:val="en-US" w:eastAsia="de-CH"/>
        </w:rPr>
        <w:tab/>
      </w:r>
      <w:r w:rsidRPr="00EA2819">
        <w:rPr>
          <w:rFonts w:cs="Arial"/>
          <w:noProof/>
        </w:rPr>
        <w:t>Combining the navigation methods</w:t>
      </w:r>
      <w:r w:rsidRPr="00080301">
        <w:rPr>
          <w:noProof/>
          <w:lang w:val="en-US"/>
        </w:rPr>
        <w:tab/>
      </w:r>
      <w:r>
        <w:rPr>
          <w:noProof/>
        </w:rPr>
        <w:fldChar w:fldCharType="begin"/>
      </w:r>
      <w:r w:rsidRPr="00080301">
        <w:rPr>
          <w:noProof/>
          <w:lang w:val="en-US"/>
        </w:rPr>
        <w:instrText xml:space="preserve"> PAGEREF _Toc472779903 \h </w:instrText>
      </w:r>
      <w:r>
        <w:rPr>
          <w:noProof/>
        </w:rPr>
      </w:r>
      <w:r>
        <w:rPr>
          <w:noProof/>
        </w:rPr>
        <w:fldChar w:fldCharType="separate"/>
      </w:r>
      <w:r>
        <w:rPr>
          <w:noProof/>
          <w:lang w:val="en-US"/>
        </w:rPr>
        <w:t>17</w:t>
      </w:r>
      <w:r>
        <w:rPr>
          <w:noProof/>
        </w:rPr>
        <w:fldChar w:fldCharType="end"/>
      </w:r>
    </w:p>
    <w:p w:rsidR="0088093E" w:rsidRPr="0088093E" w:rsidRDefault="0088093E" w:rsidP="0088093E">
      <w:pPr>
        <w:pStyle w:val="TOC1"/>
        <w:tabs>
          <w:tab w:val="left" w:pos="440"/>
          <w:tab w:val="right" w:leader="dot" w:pos="8777"/>
        </w:tabs>
        <w:rPr>
          <w:rFonts w:ascii="Calibri" w:hAnsi="Calibri"/>
          <w:lang w:val="en-US" w:eastAsia="de-CH"/>
        </w:rPr>
      </w:pPr>
      <w:r w:rsidRPr="00EA2819">
        <w:rPr>
          <w:rFonts w:cs="Arial"/>
        </w:rPr>
        <w:t>5</w:t>
      </w:r>
      <w:r w:rsidRPr="0088093E">
        <w:rPr>
          <w:rFonts w:ascii="Calibri" w:hAnsi="Calibri"/>
          <w:lang w:val="en-US" w:eastAsia="de-CH"/>
        </w:rPr>
        <w:tab/>
      </w:r>
      <w:r w:rsidRPr="00EA2819">
        <w:rPr>
          <w:rFonts w:cs="Arial"/>
        </w:rPr>
        <w:t>Testing (BOTH)</w:t>
      </w:r>
      <w:r w:rsidRPr="00080301">
        <w:rPr>
          <w:lang w:val="en-US"/>
        </w:rPr>
        <w:tab/>
      </w:r>
      <w:r>
        <w:fldChar w:fldCharType="begin"/>
      </w:r>
      <w:r w:rsidRPr="00080301">
        <w:rPr>
          <w:lang w:val="en-US"/>
        </w:rPr>
        <w:instrText xml:space="preserve"> PAGEREF _Toc472779904 \h </w:instrText>
      </w:r>
      <w:r>
        <w:fldChar w:fldCharType="separate"/>
      </w:r>
      <w:r>
        <w:rPr>
          <w:lang w:val="en-US"/>
        </w:rPr>
        <w:t>18</w:t>
      </w:r>
      <w:r>
        <w:fldChar w:fldCharType="end"/>
      </w:r>
    </w:p>
    <w:p w:rsidR="0088093E" w:rsidRPr="0088093E" w:rsidRDefault="0088093E" w:rsidP="0088093E">
      <w:pPr>
        <w:pStyle w:val="TOC2"/>
        <w:tabs>
          <w:tab w:val="left" w:pos="880"/>
          <w:tab w:val="right" w:leader="dot" w:pos="8777"/>
        </w:tabs>
        <w:rPr>
          <w:rFonts w:ascii="Calibri" w:hAnsi="Calibri"/>
          <w:noProof/>
          <w:lang w:val="en-US" w:eastAsia="de-CH"/>
        </w:rPr>
      </w:pPr>
      <w:r w:rsidRPr="00EA2819">
        <w:rPr>
          <w:rFonts w:cs="Arial"/>
          <w:noProof/>
        </w:rPr>
        <w:t>5.1</w:t>
      </w:r>
      <w:r w:rsidRPr="0088093E">
        <w:rPr>
          <w:rFonts w:ascii="Calibri" w:hAnsi="Calibri"/>
          <w:noProof/>
          <w:lang w:val="en-US" w:eastAsia="de-CH"/>
        </w:rPr>
        <w:tab/>
      </w:r>
      <w:r w:rsidRPr="00EA2819">
        <w:rPr>
          <w:rFonts w:cs="Arial"/>
          <w:noProof/>
        </w:rPr>
        <w:t>Introduction (Dominic)</w:t>
      </w:r>
      <w:r w:rsidRPr="00080301">
        <w:rPr>
          <w:noProof/>
          <w:lang w:val="en-US"/>
        </w:rPr>
        <w:tab/>
      </w:r>
      <w:r>
        <w:rPr>
          <w:noProof/>
        </w:rPr>
        <w:fldChar w:fldCharType="begin"/>
      </w:r>
      <w:r w:rsidRPr="00080301">
        <w:rPr>
          <w:noProof/>
          <w:lang w:val="en-US"/>
        </w:rPr>
        <w:instrText xml:space="preserve"> PAGEREF _Toc472779905 \h </w:instrText>
      </w:r>
      <w:r>
        <w:rPr>
          <w:noProof/>
        </w:rPr>
      </w:r>
      <w:r>
        <w:rPr>
          <w:noProof/>
        </w:rPr>
        <w:fldChar w:fldCharType="separate"/>
      </w:r>
      <w:r>
        <w:rPr>
          <w:noProof/>
          <w:lang w:val="en-US"/>
        </w:rPr>
        <w:t>18</w:t>
      </w:r>
      <w:r>
        <w:rPr>
          <w:noProof/>
        </w:rPr>
        <w:fldChar w:fldCharType="end"/>
      </w:r>
    </w:p>
    <w:p w:rsidR="0088093E" w:rsidRPr="0088093E" w:rsidRDefault="0088093E" w:rsidP="0088093E">
      <w:pPr>
        <w:pStyle w:val="TOC2"/>
        <w:tabs>
          <w:tab w:val="left" w:pos="880"/>
          <w:tab w:val="right" w:leader="dot" w:pos="8777"/>
        </w:tabs>
        <w:rPr>
          <w:rFonts w:ascii="Calibri" w:hAnsi="Calibri"/>
          <w:noProof/>
          <w:lang w:val="en-US" w:eastAsia="de-CH"/>
        </w:rPr>
      </w:pPr>
      <w:r w:rsidRPr="00EA2819">
        <w:rPr>
          <w:rFonts w:cs="Arial"/>
          <w:noProof/>
        </w:rPr>
        <w:t>5.2</w:t>
      </w:r>
      <w:r w:rsidRPr="0088093E">
        <w:rPr>
          <w:rFonts w:ascii="Calibri" w:hAnsi="Calibri"/>
          <w:noProof/>
          <w:lang w:val="en-US" w:eastAsia="de-CH"/>
        </w:rPr>
        <w:tab/>
      </w:r>
      <w:r w:rsidRPr="00EA2819">
        <w:rPr>
          <w:rFonts w:cs="Arial"/>
          <w:noProof/>
        </w:rPr>
        <w:t>Testing Szenario</w:t>
      </w:r>
      <w:r w:rsidRPr="00080301">
        <w:rPr>
          <w:noProof/>
          <w:lang w:val="en-US"/>
        </w:rPr>
        <w:tab/>
      </w:r>
      <w:r>
        <w:rPr>
          <w:noProof/>
        </w:rPr>
        <w:fldChar w:fldCharType="begin"/>
      </w:r>
      <w:r w:rsidRPr="00080301">
        <w:rPr>
          <w:noProof/>
          <w:lang w:val="en-US"/>
        </w:rPr>
        <w:instrText xml:space="preserve"> PAGEREF _Toc472779906 \h </w:instrText>
      </w:r>
      <w:r>
        <w:rPr>
          <w:noProof/>
        </w:rPr>
      </w:r>
      <w:r>
        <w:rPr>
          <w:noProof/>
        </w:rPr>
        <w:fldChar w:fldCharType="separate"/>
      </w:r>
      <w:r>
        <w:rPr>
          <w:noProof/>
          <w:lang w:val="en-US"/>
        </w:rPr>
        <w:t>18</w:t>
      </w:r>
      <w:r>
        <w:rPr>
          <w:noProof/>
        </w:rPr>
        <w:fldChar w:fldCharType="end"/>
      </w:r>
    </w:p>
    <w:p w:rsidR="0088093E" w:rsidRPr="0088093E" w:rsidRDefault="0088093E" w:rsidP="0088093E">
      <w:pPr>
        <w:pStyle w:val="TOC2"/>
        <w:tabs>
          <w:tab w:val="left" w:pos="880"/>
          <w:tab w:val="right" w:leader="dot" w:pos="8777"/>
        </w:tabs>
        <w:rPr>
          <w:rFonts w:ascii="Calibri" w:hAnsi="Calibri"/>
          <w:noProof/>
          <w:lang w:val="en-US" w:eastAsia="de-CH"/>
        </w:rPr>
      </w:pPr>
      <w:r w:rsidRPr="00EA2819">
        <w:rPr>
          <w:rFonts w:cs="Arial"/>
          <w:noProof/>
        </w:rPr>
        <w:t>5.3</w:t>
      </w:r>
      <w:r w:rsidRPr="0088093E">
        <w:rPr>
          <w:rFonts w:ascii="Calibri" w:hAnsi="Calibri"/>
          <w:noProof/>
          <w:lang w:val="en-US" w:eastAsia="de-CH"/>
        </w:rPr>
        <w:tab/>
      </w:r>
      <w:r w:rsidRPr="00EA2819">
        <w:rPr>
          <w:rFonts w:cs="Arial"/>
          <w:noProof/>
        </w:rPr>
        <w:t>Experience with Virtual Reality</w:t>
      </w:r>
      <w:r w:rsidRPr="00080301">
        <w:rPr>
          <w:noProof/>
          <w:lang w:val="en-US"/>
        </w:rPr>
        <w:tab/>
      </w:r>
      <w:r>
        <w:rPr>
          <w:noProof/>
        </w:rPr>
        <w:fldChar w:fldCharType="begin"/>
      </w:r>
      <w:r w:rsidRPr="00080301">
        <w:rPr>
          <w:noProof/>
          <w:lang w:val="en-US"/>
        </w:rPr>
        <w:instrText xml:space="preserve"> PAGEREF _Toc472779907 \h </w:instrText>
      </w:r>
      <w:r>
        <w:rPr>
          <w:noProof/>
        </w:rPr>
      </w:r>
      <w:r>
        <w:rPr>
          <w:noProof/>
        </w:rPr>
        <w:fldChar w:fldCharType="separate"/>
      </w:r>
      <w:r>
        <w:rPr>
          <w:noProof/>
          <w:lang w:val="en-US"/>
        </w:rPr>
        <w:t>18</w:t>
      </w:r>
      <w:r>
        <w:rPr>
          <w:noProof/>
        </w:rPr>
        <w:fldChar w:fldCharType="end"/>
      </w:r>
    </w:p>
    <w:p w:rsidR="0088093E" w:rsidRPr="0088093E" w:rsidRDefault="0088093E" w:rsidP="0088093E">
      <w:pPr>
        <w:pStyle w:val="TOC2"/>
        <w:tabs>
          <w:tab w:val="left" w:pos="880"/>
          <w:tab w:val="right" w:leader="dot" w:pos="8777"/>
        </w:tabs>
        <w:rPr>
          <w:rFonts w:ascii="Calibri" w:hAnsi="Calibri"/>
          <w:noProof/>
          <w:lang w:val="en-US" w:eastAsia="de-CH"/>
        </w:rPr>
      </w:pPr>
      <w:r w:rsidRPr="00EA2819">
        <w:rPr>
          <w:rFonts w:cs="Arial"/>
          <w:noProof/>
        </w:rPr>
        <w:t>5.4</w:t>
      </w:r>
      <w:r w:rsidRPr="0088093E">
        <w:rPr>
          <w:rFonts w:ascii="Calibri" w:hAnsi="Calibri"/>
          <w:noProof/>
          <w:lang w:val="en-US" w:eastAsia="de-CH"/>
        </w:rPr>
        <w:tab/>
      </w:r>
      <w:r w:rsidRPr="00EA2819">
        <w:rPr>
          <w:rFonts w:cs="Arial"/>
          <w:noProof/>
        </w:rPr>
        <w:t>Ease of Learning</w:t>
      </w:r>
      <w:r w:rsidRPr="00080301">
        <w:rPr>
          <w:noProof/>
          <w:lang w:val="en-US"/>
        </w:rPr>
        <w:tab/>
      </w:r>
      <w:r>
        <w:rPr>
          <w:noProof/>
        </w:rPr>
        <w:fldChar w:fldCharType="begin"/>
      </w:r>
      <w:r w:rsidRPr="00080301">
        <w:rPr>
          <w:noProof/>
          <w:lang w:val="en-US"/>
        </w:rPr>
        <w:instrText xml:space="preserve"> PAGEREF _Toc472779908 \h </w:instrText>
      </w:r>
      <w:r>
        <w:rPr>
          <w:noProof/>
        </w:rPr>
      </w:r>
      <w:r>
        <w:rPr>
          <w:noProof/>
        </w:rPr>
        <w:fldChar w:fldCharType="separate"/>
      </w:r>
      <w:r>
        <w:rPr>
          <w:noProof/>
          <w:lang w:val="en-US"/>
        </w:rPr>
        <w:t>18</w:t>
      </w:r>
      <w:r>
        <w:rPr>
          <w:noProof/>
        </w:rPr>
        <w:fldChar w:fldCharType="end"/>
      </w:r>
    </w:p>
    <w:p w:rsidR="0088093E" w:rsidRPr="0088093E" w:rsidRDefault="0088093E" w:rsidP="0088093E">
      <w:pPr>
        <w:pStyle w:val="TOC3"/>
        <w:tabs>
          <w:tab w:val="left" w:pos="1100"/>
          <w:tab w:val="right" w:leader="dot" w:pos="8777"/>
        </w:tabs>
        <w:rPr>
          <w:rFonts w:ascii="Calibri" w:hAnsi="Calibri"/>
          <w:noProof/>
          <w:lang w:val="en-US" w:eastAsia="de-CH"/>
        </w:rPr>
      </w:pPr>
      <w:r w:rsidRPr="00EA2819">
        <w:rPr>
          <w:rFonts w:cs="Arial"/>
          <w:noProof/>
        </w:rPr>
        <w:t>5.4.1</w:t>
      </w:r>
      <w:r w:rsidRPr="0088093E">
        <w:rPr>
          <w:rFonts w:ascii="Calibri" w:hAnsi="Calibri"/>
          <w:noProof/>
          <w:lang w:val="en-US" w:eastAsia="de-CH"/>
        </w:rPr>
        <w:tab/>
      </w:r>
      <w:r w:rsidRPr="00EA2819">
        <w:rPr>
          <w:rFonts w:cs="Arial"/>
          <w:noProof/>
        </w:rPr>
        <w:t>Teleport</w:t>
      </w:r>
      <w:r w:rsidRPr="00080301">
        <w:rPr>
          <w:noProof/>
          <w:lang w:val="en-US"/>
        </w:rPr>
        <w:tab/>
      </w:r>
      <w:r>
        <w:rPr>
          <w:noProof/>
        </w:rPr>
        <w:fldChar w:fldCharType="begin"/>
      </w:r>
      <w:r w:rsidRPr="00080301">
        <w:rPr>
          <w:noProof/>
          <w:lang w:val="en-US"/>
        </w:rPr>
        <w:instrText xml:space="preserve"> PAGEREF _Toc472779909 \h </w:instrText>
      </w:r>
      <w:r>
        <w:rPr>
          <w:noProof/>
        </w:rPr>
      </w:r>
      <w:r>
        <w:rPr>
          <w:noProof/>
        </w:rPr>
        <w:fldChar w:fldCharType="separate"/>
      </w:r>
      <w:r>
        <w:rPr>
          <w:noProof/>
          <w:lang w:val="en-US"/>
        </w:rPr>
        <w:t>19</w:t>
      </w:r>
      <w:r>
        <w:rPr>
          <w:noProof/>
        </w:rPr>
        <w:fldChar w:fldCharType="end"/>
      </w:r>
    </w:p>
    <w:p w:rsidR="0088093E" w:rsidRPr="0088093E" w:rsidRDefault="0088093E" w:rsidP="0088093E">
      <w:pPr>
        <w:pStyle w:val="TOC3"/>
        <w:tabs>
          <w:tab w:val="left" w:pos="1100"/>
          <w:tab w:val="right" w:leader="dot" w:pos="8777"/>
        </w:tabs>
        <w:rPr>
          <w:rFonts w:ascii="Calibri" w:hAnsi="Calibri"/>
          <w:noProof/>
          <w:lang w:val="en-US" w:eastAsia="de-CH"/>
        </w:rPr>
      </w:pPr>
      <w:r w:rsidRPr="00EA2819">
        <w:rPr>
          <w:rFonts w:cs="Arial"/>
          <w:noProof/>
        </w:rPr>
        <w:t>5.4.2</w:t>
      </w:r>
      <w:r w:rsidRPr="0088093E">
        <w:rPr>
          <w:rFonts w:ascii="Calibri" w:hAnsi="Calibri"/>
          <w:noProof/>
          <w:lang w:val="en-US" w:eastAsia="de-CH"/>
        </w:rPr>
        <w:tab/>
      </w:r>
      <w:r w:rsidRPr="00EA2819">
        <w:rPr>
          <w:rFonts w:cs="Arial"/>
          <w:noProof/>
        </w:rPr>
        <w:t>Jumping</w:t>
      </w:r>
      <w:r w:rsidRPr="00080301">
        <w:rPr>
          <w:noProof/>
          <w:lang w:val="en-US"/>
        </w:rPr>
        <w:tab/>
      </w:r>
      <w:r>
        <w:rPr>
          <w:noProof/>
        </w:rPr>
        <w:fldChar w:fldCharType="begin"/>
      </w:r>
      <w:r w:rsidRPr="00080301">
        <w:rPr>
          <w:noProof/>
          <w:lang w:val="en-US"/>
        </w:rPr>
        <w:instrText xml:space="preserve"> PAGEREF _Toc472779910 \h </w:instrText>
      </w:r>
      <w:r>
        <w:rPr>
          <w:noProof/>
        </w:rPr>
      </w:r>
      <w:r>
        <w:rPr>
          <w:noProof/>
        </w:rPr>
        <w:fldChar w:fldCharType="separate"/>
      </w:r>
      <w:r>
        <w:rPr>
          <w:noProof/>
          <w:lang w:val="en-US"/>
        </w:rPr>
        <w:t>19</w:t>
      </w:r>
      <w:r>
        <w:rPr>
          <w:noProof/>
        </w:rPr>
        <w:fldChar w:fldCharType="end"/>
      </w:r>
    </w:p>
    <w:p w:rsidR="0088093E" w:rsidRPr="0088093E" w:rsidRDefault="0088093E" w:rsidP="0088093E">
      <w:pPr>
        <w:pStyle w:val="TOC3"/>
        <w:tabs>
          <w:tab w:val="left" w:pos="1100"/>
          <w:tab w:val="right" w:leader="dot" w:pos="8777"/>
        </w:tabs>
        <w:rPr>
          <w:rFonts w:ascii="Calibri" w:hAnsi="Calibri"/>
          <w:noProof/>
          <w:lang w:val="en-US" w:eastAsia="de-CH"/>
        </w:rPr>
      </w:pPr>
      <w:r w:rsidRPr="00EA2819">
        <w:rPr>
          <w:rFonts w:cs="Arial"/>
          <w:noProof/>
        </w:rPr>
        <w:t>5.4.3</w:t>
      </w:r>
      <w:r w:rsidRPr="0088093E">
        <w:rPr>
          <w:rFonts w:ascii="Calibri" w:hAnsi="Calibri"/>
          <w:noProof/>
          <w:lang w:val="en-US" w:eastAsia="de-CH"/>
        </w:rPr>
        <w:tab/>
      </w:r>
      <w:r w:rsidRPr="00EA2819">
        <w:rPr>
          <w:rFonts w:cs="Arial"/>
          <w:noProof/>
        </w:rPr>
        <w:t>Walking in Place</w:t>
      </w:r>
      <w:r w:rsidRPr="00080301">
        <w:rPr>
          <w:noProof/>
          <w:lang w:val="en-US"/>
        </w:rPr>
        <w:tab/>
      </w:r>
      <w:r>
        <w:rPr>
          <w:noProof/>
        </w:rPr>
        <w:fldChar w:fldCharType="begin"/>
      </w:r>
      <w:r w:rsidRPr="00080301">
        <w:rPr>
          <w:noProof/>
          <w:lang w:val="en-US"/>
        </w:rPr>
        <w:instrText xml:space="preserve"> PAGEREF _Toc472779911 \h </w:instrText>
      </w:r>
      <w:r>
        <w:rPr>
          <w:noProof/>
        </w:rPr>
      </w:r>
      <w:r>
        <w:rPr>
          <w:noProof/>
        </w:rPr>
        <w:fldChar w:fldCharType="separate"/>
      </w:r>
      <w:r>
        <w:rPr>
          <w:noProof/>
          <w:lang w:val="en-US"/>
        </w:rPr>
        <w:t>20</w:t>
      </w:r>
      <w:r>
        <w:rPr>
          <w:noProof/>
        </w:rPr>
        <w:fldChar w:fldCharType="end"/>
      </w:r>
    </w:p>
    <w:p w:rsidR="0088093E" w:rsidRPr="0088093E" w:rsidRDefault="0088093E" w:rsidP="0088093E">
      <w:pPr>
        <w:pStyle w:val="TOC3"/>
        <w:tabs>
          <w:tab w:val="left" w:pos="1100"/>
          <w:tab w:val="right" w:leader="dot" w:pos="8777"/>
        </w:tabs>
        <w:rPr>
          <w:rFonts w:ascii="Calibri" w:hAnsi="Calibri"/>
          <w:noProof/>
          <w:lang w:val="en-US" w:eastAsia="de-CH"/>
        </w:rPr>
      </w:pPr>
      <w:r w:rsidRPr="00EA2819">
        <w:rPr>
          <w:rFonts w:cs="Arial"/>
          <w:noProof/>
        </w:rPr>
        <w:t>5.4.4</w:t>
      </w:r>
      <w:r w:rsidRPr="0088093E">
        <w:rPr>
          <w:rFonts w:ascii="Calibri" w:hAnsi="Calibri"/>
          <w:noProof/>
          <w:lang w:val="en-US" w:eastAsia="de-CH"/>
        </w:rPr>
        <w:tab/>
      </w:r>
      <w:r w:rsidRPr="00EA2819">
        <w:rPr>
          <w:rFonts w:cs="Arial"/>
          <w:noProof/>
        </w:rPr>
        <w:t>Walking by Leaning</w:t>
      </w:r>
      <w:r w:rsidRPr="00080301">
        <w:rPr>
          <w:noProof/>
          <w:lang w:val="en-US"/>
        </w:rPr>
        <w:tab/>
      </w:r>
      <w:r>
        <w:rPr>
          <w:noProof/>
        </w:rPr>
        <w:fldChar w:fldCharType="begin"/>
      </w:r>
      <w:r w:rsidRPr="00080301">
        <w:rPr>
          <w:noProof/>
          <w:lang w:val="en-US"/>
        </w:rPr>
        <w:instrText xml:space="preserve"> PAGEREF _Toc472779912 \h </w:instrText>
      </w:r>
      <w:r>
        <w:rPr>
          <w:noProof/>
        </w:rPr>
      </w:r>
      <w:r>
        <w:rPr>
          <w:noProof/>
        </w:rPr>
        <w:fldChar w:fldCharType="separate"/>
      </w:r>
      <w:r>
        <w:rPr>
          <w:noProof/>
          <w:lang w:val="en-US"/>
        </w:rPr>
        <w:t>20</w:t>
      </w:r>
      <w:r>
        <w:rPr>
          <w:noProof/>
        </w:rPr>
        <w:fldChar w:fldCharType="end"/>
      </w:r>
    </w:p>
    <w:p w:rsidR="0088093E" w:rsidRPr="0088093E" w:rsidRDefault="0088093E" w:rsidP="0088093E">
      <w:pPr>
        <w:pStyle w:val="TOC3"/>
        <w:tabs>
          <w:tab w:val="left" w:pos="1100"/>
          <w:tab w:val="right" w:leader="dot" w:pos="8777"/>
        </w:tabs>
        <w:rPr>
          <w:rFonts w:ascii="Calibri" w:hAnsi="Calibri"/>
          <w:noProof/>
          <w:lang w:val="en-US" w:eastAsia="de-CH"/>
        </w:rPr>
      </w:pPr>
      <w:r w:rsidRPr="00EA2819">
        <w:rPr>
          <w:rFonts w:cs="Arial"/>
          <w:noProof/>
        </w:rPr>
        <w:t>5.4.5</w:t>
      </w:r>
      <w:r w:rsidRPr="0088093E">
        <w:rPr>
          <w:rFonts w:ascii="Calibri" w:hAnsi="Calibri"/>
          <w:noProof/>
          <w:lang w:val="en-US" w:eastAsia="de-CH"/>
        </w:rPr>
        <w:tab/>
      </w:r>
      <w:r w:rsidRPr="00EA2819">
        <w:rPr>
          <w:rFonts w:cs="Arial"/>
          <w:noProof/>
        </w:rPr>
        <w:t>Comparing all Navigation methods.</w:t>
      </w:r>
      <w:r w:rsidRPr="00080301">
        <w:rPr>
          <w:noProof/>
          <w:lang w:val="en-US"/>
        </w:rPr>
        <w:tab/>
      </w:r>
      <w:r>
        <w:rPr>
          <w:noProof/>
        </w:rPr>
        <w:fldChar w:fldCharType="begin"/>
      </w:r>
      <w:r w:rsidRPr="00080301">
        <w:rPr>
          <w:noProof/>
          <w:lang w:val="en-US"/>
        </w:rPr>
        <w:instrText xml:space="preserve"> PAGEREF _Toc472779913 \h </w:instrText>
      </w:r>
      <w:r>
        <w:rPr>
          <w:noProof/>
        </w:rPr>
      </w:r>
      <w:r>
        <w:rPr>
          <w:noProof/>
        </w:rPr>
        <w:fldChar w:fldCharType="separate"/>
      </w:r>
      <w:r>
        <w:rPr>
          <w:noProof/>
          <w:lang w:val="en-US"/>
        </w:rPr>
        <w:t>20</w:t>
      </w:r>
      <w:r>
        <w:rPr>
          <w:noProof/>
        </w:rPr>
        <w:fldChar w:fldCharType="end"/>
      </w:r>
    </w:p>
    <w:p w:rsidR="0088093E" w:rsidRPr="0088093E" w:rsidRDefault="0088093E" w:rsidP="0088093E">
      <w:pPr>
        <w:pStyle w:val="TOC2"/>
        <w:tabs>
          <w:tab w:val="left" w:pos="880"/>
          <w:tab w:val="right" w:leader="dot" w:pos="8777"/>
        </w:tabs>
        <w:rPr>
          <w:rFonts w:ascii="Calibri" w:hAnsi="Calibri"/>
          <w:noProof/>
          <w:lang w:val="en-US" w:eastAsia="de-CH"/>
        </w:rPr>
      </w:pPr>
      <w:r w:rsidRPr="00EA2819">
        <w:rPr>
          <w:rFonts w:cs="Arial"/>
          <w:noProof/>
        </w:rPr>
        <w:t>5.5</w:t>
      </w:r>
      <w:r w:rsidRPr="0088093E">
        <w:rPr>
          <w:rFonts w:ascii="Calibri" w:hAnsi="Calibri"/>
          <w:noProof/>
          <w:lang w:val="en-US" w:eastAsia="de-CH"/>
        </w:rPr>
        <w:tab/>
      </w:r>
      <w:r w:rsidRPr="00EA2819">
        <w:rPr>
          <w:rFonts w:cs="Arial"/>
          <w:noProof/>
        </w:rPr>
        <w:t>Pick &amp; place</w:t>
      </w:r>
      <w:r w:rsidRPr="00080301">
        <w:rPr>
          <w:noProof/>
          <w:lang w:val="en-US"/>
        </w:rPr>
        <w:tab/>
      </w:r>
      <w:r>
        <w:rPr>
          <w:noProof/>
        </w:rPr>
        <w:fldChar w:fldCharType="begin"/>
      </w:r>
      <w:r w:rsidRPr="00080301">
        <w:rPr>
          <w:noProof/>
          <w:lang w:val="en-US"/>
        </w:rPr>
        <w:instrText xml:space="preserve"> PAGEREF _Toc472779914 \h </w:instrText>
      </w:r>
      <w:r>
        <w:rPr>
          <w:noProof/>
        </w:rPr>
      </w:r>
      <w:r>
        <w:rPr>
          <w:noProof/>
        </w:rPr>
        <w:fldChar w:fldCharType="separate"/>
      </w:r>
      <w:r>
        <w:rPr>
          <w:noProof/>
          <w:lang w:val="en-US"/>
        </w:rPr>
        <w:t>21</w:t>
      </w:r>
      <w:r>
        <w:rPr>
          <w:noProof/>
        </w:rPr>
        <w:fldChar w:fldCharType="end"/>
      </w:r>
    </w:p>
    <w:p w:rsidR="0088093E" w:rsidRPr="0088093E" w:rsidRDefault="0088093E" w:rsidP="0088093E">
      <w:pPr>
        <w:pStyle w:val="TOC3"/>
        <w:tabs>
          <w:tab w:val="left" w:pos="1100"/>
          <w:tab w:val="right" w:leader="dot" w:pos="8777"/>
        </w:tabs>
        <w:rPr>
          <w:rFonts w:ascii="Calibri" w:hAnsi="Calibri"/>
          <w:noProof/>
          <w:lang w:val="en-US" w:eastAsia="de-CH"/>
        </w:rPr>
      </w:pPr>
      <w:r w:rsidRPr="00EA2819">
        <w:rPr>
          <w:rFonts w:cs="Arial"/>
          <w:noProof/>
        </w:rPr>
        <w:t>5.5.1</w:t>
      </w:r>
      <w:r w:rsidRPr="0088093E">
        <w:rPr>
          <w:rFonts w:ascii="Calibri" w:hAnsi="Calibri"/>
          <w:noProof/>
          <w:lang w:val="en-US" w:eastAsia="de-CH"/>
        </w:rPr>
        <w:tab/>
      </w:r>
      <w:r w:rsidRPr="00EA2819">
        <w:rPr>
          <w:rFonts w:cs="Arial"/>
          <w:noProof/>
        </w:rPr>
        <w:t>Teleport</w:t>
      </w:r>
      <w:r w:rsidRPr="00080301">
        <w:rPr>
          <w:noProof/>
          <w:lang w:val="en-US"/>
        </w:rPr>
        <w:tab/>
      </w:r>
      <w:r>
        <w:rPr>
          <w:noProof/>
        </w:rPr>
        <w:fldChar w:fldCharType="begin"/>
      </w:r>
      <w:r w:rsidRPr="00080301">
        <w:rPr>
          <w:noProof/>
          <w:lang w:val="en-US"/>
        </w:rPr>
        <w:instrText xml:space="preserve"> PAGEREF _Toc472779915 \h </w:instrText>
      </w:r>
      <w:r>
        <w:rPr>
          <w:noProof/>
        </w:rPr>
      </w:r>
      <w:r>
        <w:rPr>
          <w:noProof/>
        </w:rPr>
        <w:fldChar w:fldCharType="separate"/>
      </w:r>
      <w:r>
        <w:rPr>
          <w:noProof/>
          <w:lang w:val="en-US"/>
        </w:rPr>
        <w:t>22</w:t>
      </w:r>
      <w:r>
        <w:rPr>
          <w:noProof/>
        </w:rPr>
        <w:fldChar w:fldCharType="end"/>
      </w:r>
    </w:p>
    <w:p w:rsidR="0088093E" w:rsidRPr="0088093E" w:rsidRDefault="0088093E" w:rsidP="0088093E">
      <w:pPr>
        <w:pStyle w:val="TOC3"/>
        <w:tabs>
          <w:tab w:val="left" w:pos="1100"/>
          <w:tab w:val="right" w:leader="dot" w:pos="8777"/>
        </w:tabs>
        <w:rPr>
          <w:rFonts w:ascii="Calibri" w:hAnsi="Calibri"/>
          <w:noProof/>
          <w:lang w:val="en-US" w:eastAsia="de-CH"/>
        </w:rPr>
      </w:pPr>
      <w:r w:rsidRPr="00EA2819">
        <w:rPr>
          <w:rFonts w:cs="Arial"/>
          <w:noProof/>
        </w:rPr>
        <w:t>5.5.2</w:t>
      </w:r>
      <w:r w:rsidRPr="0088093E">
        <w:rPr>
          <w:rFonts w:ascii="Calibri" w:hAnsi="Calibri"/>
          <w:noProof/>
          <w:lang w:val="en-US" w:eastAsia="de-CH"/>
        </w:rPr>
        <w:tab/>
      </w:r>
      <w:r w:rsidRPr="00EA2819">
        <w:rPr>
          <w:rFonts w:cs="Arial"/>
          <w:noProof/>
        </w:rPr>
        <w:t>Jumping</w:t>
      </w:r>
      <w:r w:rsidRPr="00080301">
        <w:rPr>
          <w:noProof/>
          <w:lang w:val="en-US"/>
        </w:rPr>
        <w:tab/>
      </w:r>
      <w:r>
        <w:rPr>
          <w:noProof/>
        </w:rPr>
        <w:fldChar w:fldCharType="begin"/>
      </w:r>
      <w:r w:rsidRPr="00080301">
        <w:rPr>
          <w:noProof/>
          <w:lang w:val="en-US"/>
        </w:rPr>
        <w:instrText xml:space="preserve"> PAGEREF _Toc472779916 \h </w:instrText>
      </w:r>
      <w:r>
        <w:rPr>
          <w:noProof/>
        </w:rPr>
      </w:r>
      <w:r>
        <w:rPr>
          <w:noProof/>
        </w:rPr>
        <w:fldChar w:fldCharType="separate"/>
      </w:r>
      <w:r>
        <w:rPr>
          <w:noProof/>
          <w:lang w:val="en-US"/>
        </w:rPr>
        <w:t>23</w:t>
      </w:r>
      <w:r>
        <w:rPr>
          <w:noProof/>
        </w:rPr>
        <w:fldChar w:fldCharType="end"/>
      </w:r>
    </w:p>
    <w:p w:rsidR="0088093E" w:rsidRPr="0088093E" w:rsidRDefault="0088093E" w:rsidP="0088093E">
      <w:pPr>
        <w:pStyle w:val="TOC3"/>
        <w:tabs>
          <w:tab w:val="left" w:pos="1100"/>
          <w:tab w:val="right" w:leader="dot" w:pos="8777"/>
        </w:tabs>
        <w:rPr>
          <w:rFonts w:ascii="Calibri" w:hAnsi="Calibri"/>
          <w:noProof/>
          <w:lang w:val="en-US" w:eastAsia="de-CH"/>
        </w:rPr>
      </w:pPr>
      <w:r w:rsidRPr="00EA2819">
        <w:rPr>
          <w:rFonts w:cs="Arial"/>
          <w:noProof/>
        </w:rPr>
        <w:t>5.5.3</w:t>
      </w:r>
      <w:r w:rsidRPr="0088093E">
        <w:rPr>
          <w:rFonts w:ascii="Calibri" w:hAnsi="Calibri"/>
          <w:noProof/>
          <w:lang w:val="en-US" w:eastAsia="de-CH"/>
        </w:rPr>
        <w:tab/>
      </w:r>
      <w:r w:rsidRPr="00EA2819">
        <w:rPr>
          <w:rFonts w:cs="Arial"/>
          <w:noProof/>
        </w:rPr>
        <w:t>Walking in Place</w:t>
      </w:r>
      <w:r w:rsidRPr="00080301">
        <w:rPr>
          <w:noProof/>
          <w:lang w:val="en-US"/>
        </w:rPr>
        <w:tab/>
      </w:r>
      <w:r>
        <w:rPr>
          <w:noProof/>
        </w:rPr>
        <w:fldChar w:fldCharType="begin"/>
      </w:r>
      <w:r w:rsidRPr="00080301">
        <w:rPr>
          <w:noProof/>
          <w:lang w:val="en-US"/>
        </w:rPr>
        <w:instrText xml:space="preserve"> PAGEREF _Toc472779917 \h </w:instrText>
      </w:r>
      <w:r>
        <w:rPr>
          <w:noProof/>
        </w:rPr>
      </w:r>
      <w:r>
        <w:rPr>
          <w:noProof/>
        </w:rPr>
        <w:fldChar w:fldCharType="separate"/>
      </w:r>
      <w:r>
        <w:rPr>
          <w:noProof/>
          <w:lang w:val="en-US"/>
        </w:rPr>
        <w:t>24</w:t>
      </w:r>
      <w:r>
        <w:rPr>
          <w:noProof/>
        </w:rPr>
        <w:fldChar w:fldCharType="end"/>
      </w:r>
    </w:p>
    <w:p w:rsidR="0088093E" w:rsidRPr="0088093E" w:rsidRDefault="0088093E" w:rsidP="0088093E">
      <w:pPr>
        <w:pStyle w:val="TOC3"/>
        <w:tabs>
          <w:tab w:val="left" w:pos="1100"/>
          <w:tab w:val="right" w:leader="dot" w:pos="8777"/>
        </w:tabs>
        <w:rPr>
          <w:rFonts w:ascii="Calibri" w:hAnsi="Calibri"/>
          <w:noProof/>
          <w:lang w:val="en-US" w:eastAsia="de-CH"/>
        </w:rPr>
      </w:pPr>
      <w:r w:rsidRPr="00EA2819">
        <w:rPr>
          <w:rFonts w:cs="Arial"/>
          <w:noProof/>
        </w:rPr>
        <w:t>5.5.4</w:t>
      </w:r>
      <w:r w:rsidRPr="0088093E">
        <w:rPr>
          <w:rFonts w:ascii="Calibri" w:hAnsi="Calibri"/>
          <w:noProof/>
          <w:lang w:val="en-US" w:eastAsia="de-CH"/>
        </w:rPr>
        <w:tab/>
      </w:r>
      <w:r w:rsidRPr="00EA2819">
        <w:rPr>
          <w:rFonts w:cs="Arial"/>
          <w:noProof/>
        </w:rPr>
        <w:t>Walking by Leaning</w:t>
      </w:r>
      <w:r w:rsidRPr="00080301">
        <w:rPr>
          <w:noProof/>
          <w:lang w:val="en-US"/>
        </w:rPr>
        <w:tab/>
      </w:r>
      <w:r>
        <w:rPr>
          <w:noProof/>
        </w:rPr>
        <w:fldChar w:fldCharType="begin"/>
      </w:r>
      <w:r w:rsidRPr="00080301">
        <w:rPr>
          <w:noProof/>
          <w:lang w:val="en-US"/>
        </w:rPr>
        <w:instrText xml:space="preserve"> PAGEREF _Toc472779918 \h </w:instrText>
      </w:r>
      <w:r>
        <w:rPr>
          <w:noProof/>
        </w:rPr>
      </w:r>
      <w:r>
        <w:rPr>
          <w:noProof/>
        </w:rPr>
        <w:fldChar w:fldCharType="separate"/>
      </w:r>
      <w:r>
        <w:rPr>
          <w:noProof/>
          <w:lang w:val="en-US"/>
        </w:rPr>
        <w:t>25</w:t>
      </w:r>
      <w:r>
        <w:rPr>
          <w:noProof/>
        </w:rPr>
        <w:fldChar w:fldCharType="end"/>
      </w:r>
    </w:p>
    <w:p w:rsidR="0088093E" w:rsidRPr="0088093E" w:rsidRDefault="0088093E" w:rsidP="0088093E">
      <w:pPr>
        <w:pStyle w:val="TOC3"/>
        <w:tabs>
          <w:tab w:val="left" w:pos="1100"/>
          <w:tab w:val="right" w:leader="dot" w:pos="8777"/>
        </w:tabs>
        <w:rPr>
          <w:rFonts w:ascii="Calibri" w:hAnsi="Calibri"/>
          <w:noProof/>
          <w:lang w:val="en-US" w:eastAsia="de-CH"/>
        </w:rPr>
      </w:pPr>
      <w:r w:rsidRPr="00EA2819">
        <w:rPr>
          <w:rFonts w:cs="Arial"/>
          <w:noProof/>
        </w:rPr>
        <w:lastRenderedPageBreak/>
        <w:t>5.5.5</w:t>
      </w:r>
      <w:r w:rsidRPr="0088093E">
        <w:rPr>
          <w:rFonts w:ascii="Calibri" w:hAnsi="Calibri"/>
          <w:noProof/>
          <w:lang w:val="en-US" w:eastAsia="de-CH"/>
        </w:rPr>
        <w:tab/>
      </w:r>
      <w:r w:rsidRPr="00EA2819">
        <w:rPr>
          <w:rFonts w:cs="Arial"/>
          <w:noProof/>
        </w:rPr>
        <w:t>Overall</w:t>
      </w:r>
      <w:r w:rsidRPr="00080301">
        <w:rPr>
          <w:noProof/>
          <w:lang w:val="en-US"/>
        </w:rPr>
        <w:tab/>
      </w:r>
      <w:r>
        <w:rPr>
          <w:noProof/>
        </w:rPr>
        <w:fldChar w:fldCharType="begin"/>
      </w:r>
      <w:r w:rsidRPr="00080301">
        <w:rPr>
          <w:noProof/>
          <w:lang w:val="en-US"/>
        </w:rPr>
        <w:instrText xml:space="preserve"> PAGEREF _Toc472779919 \h </w:instrText>
      </w:r>
      <w:r>
        <w:rPr>
          <w:noProof/>
        </w:rPr>
      </w:r>
      <w:r>
        <w:rPr>
          <w:noProof/>
        </w:rPr>
        <w:fldChar w:fldCharType="separate"/>
      </w:r>
      <w:r>
        <w:rPr>
          <w:noProof/>
          <w:lang w:val="en-US"/>
        </w:rPr>
        <w:t>25</w:t>
      </w:r>
      <w:r>
        <w:rPr>
          <w:noProof/>
        </w:rPr>
        <w:fldChar w:fldCharType="end"/>
      </w:r>
    </w:p>
    <w:p w:rsidR="0088093E" w:rsidRPr="0088093E" w:rsidRDefault="0088093E" w:rsidP="0088093E">
      <w:pPr>
        <w:pStyle w:val="TOC2"/>
        <w:tabs>
          <w:tab w:val="left" w:pos="880"/>
          <w:tab w:val="right" w:leader="dot" w:pos="8777"/>
        </w:tabs>
        <w:rPr>
          <w:rFonts w:ascii="Calibri" w:hAnsi="Calibri"/>
          <w:noProof/>
          <w:lang w:val="en-US" w:eastAsia="de-CH"/>
        </w:rPr>
      </w:pPr>
      <w:r w:rsidRPr="00EA2819">
        <w:rPr>
          <w:rFonts w:cs="Arial"/>
          <w:noProof/>
        </w:rPr>
        <w:t>5.6</w:t>
      </w:r>
      <w:r w:rsidRPr="0088093E">
        <w:rPr>
          <w:rFonts w:ascii="Calibri" w:hAnsi="Calibri"/>
          <w:noProof/>
          <w:lang w:val="en-US" w:eastAsia="de-CH"/>
        </w:rPr>
        <w:tab/>
      </w:r>
      <w:r w:rsidRPr="00EA2819">
        <w:rPr>
          <w:rFonts w:cs="Arial"/>
          <w:noProof/>
        </w:rPr>
        <w:t>Jump’n’Run</w:t>
      </w:r>
      <w:r w:rsidRPr="00080301">
        <w:rPr>
          <w:noProof/>
          <w:lang w:val="en-US"/>
        </w:rPr>
        <w:tab/>
      </w:r>
      <w:r>
        <w:rPr>
          <w:noProof/>
        </w:rPr>
        <w:fldChar w:fldCharType="begin"/>
      </w:r>
      <w:r w:rsidRPr="00080301">
        <w:rPr>
          <w:noProof/>
          <w:lang w:val="en-US"/>
        </w:rPr>
        <w:instrText xml:space="preserve"> PAGEREF _Toc472779920 \h </w:instrText>
      </w:r>
      <w:r>
        <w:rPr>
          <w:noProof/>
        </w:rPr>
      </w:r>
      <w:r>
        <w:rPr>
          <w:noProof/>
        </w:rPr>
        <w:fldChar w:fldCharType="separate"/>
      </w:r>
      <w:r>
        <w:rPr>
          <w:noProof/>
          <w:lang w:val="en-US"/>
        </w:rPr>
        <w:t>25</w:t>
      </w:r>
      <w:r>
        <w:rPr>
          <w:noProof/>
        </w:rPr>
        <w:fldChar w:fldCharType="end"/>
      </w:r>
    </w:p>
    <w:p w:rsidR="0088093E" w:rsidRPr="0088093E" w:rsidRDefault="0088093E" w:rsidP="0088093E">
      <w:pPr>
        <w:pStyle w:val="TOC3"/>
        <w:tabs>
          <w:tab w:val="left" w:pos="1100"/>
          <w:tab w:val="right" w:leader="dot" w:pos="8777"/>
        </w:tabs>
        <w:rPr>
          <w:rFonts w:ascii="Calibri" w:hAnsi="Calibri"/>
          <w:noProof/>
          <w:lang w:val="en-US" w:eastAsia="de-CH"/>
        </w:rPr>
      </w:pPr>
      <w:r w:rsidRPr="00EA2819">
        <w:rPr>
          <w:rFonts w:cs="Arial"/>
          <w:noProof/>
        </w:rPr>
        <w:t>5.6.1</w:t>
      </w:r>
      <w:r w:rsidRPr="0088093E">
        <w:rPr>
          <w:rFonts w:ascii="Calibri" w:hAnsi="Calibri"/>
          <w:noProof/>
          <w:lang w:val="en-US" w:eastAsia="de-CH"/>
        </w:rPr>
        <w:tab/>
      </w:r>
      <w:r w:rsidRPr="00EA2819">
        <w:rPr>
          <w:rFonts w:cs="Arial"/>
          <w:noProof/>
        </w:rPr>
        <w:t>Teleport</w:t>
      </w:r>
      <w:r w:rsidRPr="00080301">
        <w:rPr>
          <w:noProof/>
          <w:lang w:val="en-US"/>
        </w:rPr>
        <w:tab/>
      </w:r>
      <w:r>
        <w:rPr>
          <w:noProof/>
        </w:rPr>
        <w:fldChar w:fldCharType="begin"/>
      </w:r>
      <w:r w:rsidRPr="00080301">
        <w:rPr>
          <w:noProof/>
          <w:lang w:val="en-US"/>
        </w:rPr>
        <w:instrText xml:space="preserve"> PAGEREF _Toc472779921 \h </w:instrText>
      </w:r>
      <w:r>
        <w:rPr>
          <w:noProof/>
        </w:rPr>
      </w:r>
      <w:r>
        <w:rPr>
          <w:noProof/>
        </w:rPr>
        <w:fldChar w:fldCharType="separate"/>
      </w:r>
      <w:r>
        <w:rPr>
          <w:noProof/>
          <w:lang w:val="en-US"/>
        </w:rPr>
        <w:t>26</w:t>
      </w:r>
      <w:r>
        <w:rPr>
          <w:noProof/>
        </w:rPr>
        <w:fldChar w:fldCharType="end"/>
      </w:r>
    </w:p>
    <w:p w:rsidR="0088093E" w:rsidRPr="0088093E" w:rsidRDefault="0088093E" w:rsidP="0088093E">
      <w:pPr>
        <w:pStyle w:val="TOC3"/>
        <w:tabs>
          <w:tab w:val="left" w:pos="1100"/>
          <w:tab w:val="right" w:leader="dot" w:pos="8777"/>
        </w:tabs>
        <w:rPr>
          <w:rFonts w:ascii="Calibri" w:hAnsi="Calibri"/>
          <w:noProof/>
          <w:lang w:val="en-US" w:eastAsia="de-CH"/>
        </w:rPr>
      </w:pPr>
      <w:r w:rsidRPr="00EA2819">
        <w:rPr>
          <w:rFonts w:cs="Arial"/>
          <w:noProof/>
        </w:rPr>
        <w:t>5.6.2</w:t>
      </w:r>
      <w:r w:rsidRPr="0088093E">
        <w:rPr>
          <w:rFonts w:ascii="Calibri" w:hAnsi="Calibri"/>
          <w:noProof/>
          <w:lang w:val="en-US" w:eastAsia="de-CH"/>
        </w:rPr>
        <w:tab/>
      </w:r>
      <w:r w:rsidRPr="00EA2819">
        <w:rPr>
          <w:rFonts w:cs="Arial"/>
          <w:noProof/>
        </w:rPr>
        <w:t>Jumping</w:t>
      </w:r>
      <w:r w:rsidRPr="00080301">
        <w:rPr>
          <w:noProof/>
          <w:lang w:val="en-US"/>
        </w:rPr>
        <w:tab/>
      </w:r>
      <w:r>
        <w:rPr>
          <w:noProof/>
        </w:rPr>
        <w:fldChar w:fldCharType="begin"/>
      </w:r>
      <w:r w:rsidRPr="00080301">
        <w:rPr>
          <w:noProof/>
          <w:lang w:val="en-US"/>
        </w:rPr>
        <w:instrText xml:space="preserve"> PAGEREF _Toc472779922 \h </w:instrText>
      </w:r>
      <w:r>
        <w:rPr>
          <w:noProof/>
        </w:rPr>
      </w:r>
      <w:r>
        <w:rPr>
          <w:noProof/>
        </w:rPr>
        <w:fldChar w:fldCharType="separate"/>
      </w:r>
      <w:r>
        <w:rPr>
          <w:noProof/>
          <w:lang w:val="en-US"/>
        </w:rPr>
        <w:t>28</w:t>
      </w:r>
      <w:r>
        <w:rPr>
          <w:noProof/>
        </w:rPr>
        <w:fldChar w:fldCharType="end"/>
      </w:r>
    </w:p>
    <w:p w:rsidR="0088093E" w:rsidRPr="0088093E" w:rsidRDefault="0088093E" w:rsidP="0088093E">
      <w:pPr>
        <w:pStyle w:val="TOC2"/>
        <w:tabs>
          <w:tab w:val="left" w:pos="880"/>
          <w:tab w:val="right" w:leader="dot" w:pos="8777"/>
        </w:tabs>
        <w:rPr>
          <w:rFonts w:ascii="Calibri" w:hAnsi="Calibri"/>
          <w:noProof/>
          <w:lang w:val="en-US" w:eastAsia="de-CH"/>
        </w:rPr>
      </w:pPr>
      <w:r w:rsidRPr="00EA2819">
        <w:rPr>
          <w:rFonts w:cs="Arial"/>
          <w:noProof/>
        </w:rPr>
        <w:t>5.7</w:t>
      </w:r>
      <w:r w:rsidRPr="0088093E">
        <w:rPr>
          <w:rFonts w:ascii="Calibri" w:hAnsi="Calibri"/>
          <w:noProof/>
          <w:lang w:val="en-US" w:eastAsia="de-CH"/>
        </w:rPr>
        <w:tab/>
      </w:r>
      <w:r w:rsidRPr="00EA2819">
        <w:rPr>
          <w:rFonts w:cs="Arial"/>
          <w:noProof/>
        </w:rPr>
        <w:t>Ease of Use</w:t>
      </w:r>
      <w:r w:rsidRPr="00080301">
        <w:rPr>
          <w:noProof/>
          <w:lang w:val="en-US"/>
        </w:rPr>
        <w:tab/>
      </w:r>
      <w:r>
        <w:rPr>
          <w:noProof/>
        </w:rPr>
        <w:fldChar w:fldCharType="begin"/>
      </w:r>
      <w:r w:rsidRPr="00080301">
        <w:rPr>
          <w:noProof/>
          <w:lang w:val="en-US"/>
        </w:rPr>
        <w:instrText xml:space="preserve"> PAGEREF _Toc472779923 \h </w:instrText>
      </w:r>
      <w:r>
        <w:rPr>
          <w:noProof/>
        </w:rPr>
      </w:r>
      <w:r>
        <w:rPr>
          <w:noProof/>
        </w:rPr>
        <w:fldChar w:fldCharType="separate"/>
      </w:r>
      <w:r>
        <w:rPr>
          <w:noProof/>
          <w:lang w:val="en-US"/>
        </w:rPr>
        <w:t>29</w:t>
      </w:r>
      <w:r>
        <w:rPr>
          <w:noProof/>
        </w:rPr>
        <w:fldChar w:fldCharType="end"/>
      </w:r>
    </w:p>
    <w:p w:rsidR="0088093E" w:rsidRPr="0088093E" w:rsidRDefault="0088093E" w:rsidP="0088093E">
      <w:pPr>
        <w:pStyle w:val="TOC2"/>
        <w:tabs>
          <w:tab w:val="left" w:pos="880"/>
          <w:tab w:val="right" w:leader="dot" w:pos="8777"/>
        </w:tabs>
        <w:rPr>
          <w:rFonts w:ascii="Calibri" w:hAnsi="Calibri"/>
          <w:noProof/>
          <w:lang w:val="en-US" w:eastAsia="de-CH"/>
        </w:rPr>
      </w:pPr>
      <w:r w:rsidRPr="00EA2819">
        <w:rPr>
          <w:rFonts w:cs="Arial"/>
          <w:noProof/>
        </w:rPr>
        <w:t>5.8</w:t>
      </w:r>
      <w:r w:rsidRPr="0088093E">
        <w:rPr>
          <w:rFonts w:ascii="Calibri" w:hAnsi="Calibri"/>
          <w:noProof/>
          <w:lang w:val="en-US" w:eastAsia="de-CH"/>
        </w:rPr>
        <w:tab/>
      </w:r>
      <w:r w:rsidRPr="00EA2819">
        <w:rPr>
          <w:rFonts w:cs="Arial"/>
          <w:noProof/>
        </w:rPr>
        <w:t>Problems during testing</w:t>
      </w:r>
      <w:r w:rsidRPr="00080301">
        <w:rPr>
          <w:noProof/>
          <w:lang w:val="en-US"/>
        </w:rPr>
        <w:tab/>
      </w:r>
      <w:r>
        <w:rPr>
          <w:noProof/>
        </w:rPr>
        <w:fldChar w:fldCharType="begin"/>
      </w:r>
      <w:r w:rsidRPr="00080301">
        <w:rPr>
          <w:noProof/>
          <w:lang w:val="en-US"/>
        </w:rPr>
        <w:instrText xml:space="preserve"> PAGEREF _Toc472779924 \h </w:instrText>
      </w:r>
      <w:r>
        <w:rPr>
          <w:noProof/>
        </w:rPr>
      </w:r>
      <w:r>
        <w:rPr>
          <w:noProof/>
        </w:rPr>
        <w:fldChar w:fldCharType="separate"/>
      </w:r>
      <w:r>
        <w:rPr>
          <w:noProof/>
          <w:lang w:val="en-US"/>
        </w:rPr>
        <w:t>29</w:t>
      </w:r>
      <w:r>
        <w:rPr>
          <w:noProof/>
        </w:rPr>
        <w:fldChar w:fldCharType="end"/>
      </w:r>
    </w:p>
    <w:p w:rsidR="0088093E" w:rsidRPr="0088093E" w:rsidRDefault="0088093E" w:rsidP="0088093E">
      <w:pPr>
        <w:pStyle w:val="TOC1"/>
        <w:tabs>
          <w:tab w:val="left" w:pos="440"/>
          <w:tab w:val="right" w:leader="dot" w:pos="8777"/>
        </w:tabs>
        <w:rPr>
          <w:rFonts w:ascii="Calibri" w:hAnsi="Calibri"/>
          <w:lang w:val="en-US" w:eastAsia="de-CH"/>
        </w:rPr>
      </w:pPr>
      <w:r w:rsidRPr="00EA2819">
        <w:rPr>
          <w:rFonts w:cs="Arial"/>
        </w:rPr>
        <w:t>6</w:t>
      </w:r>
      <w:r w:rsidRPr="0088093E">
        <w:rPr>
          <w:rFonts w:ascii="Calibri" w:hAnsi="Calibri"/>
          <w:lang w:val="en-US" w:eastAsia="de-CH"/>
        </w:rPr>
        <w:tab/>
      </w:r>
      <w:r w:rsidRPr="00EA2819">
        <w:rPr>
          <w:rFonts w:cs="Arial"/>
        </w:rPr>
        <w:t>Conclusion (BOTH)</w:t>
      </w:r>
      <w:r w:rsidRPr="00080301">
        <w:rPr>
          <w:lang w:val="en-US"/>
        </w:rPr>
        <w:tab/>
      </w:r>
      <w:r>
        <w:fldChar w:fldCharType="begin"/>
      </w:r>
      <w:r w:rsidRPr="00080301">
        <w:rPr>
          <w:lang w:val="en-US"/>
        </w:rPr>
        <w:instrText xml:space="preserve"> PAGEREF _Toc472779925 \h </w:instrText>
      </w:r>
      <w:r>
        <w:fldChar w:fldCharType="separate"/>
      </w:r>
      <w:r>
        <w:rPr>
          <w:lang w:val="en-US"/>
        </w:rPr>
        <w:t>30</w:t>
      </w:r>
      <w:r>
        <w:fldChar w:fldCharType="end"/>
      </w:r>
    </w:p>
    <w:p w:rsidR="0088093E" w:rsidRPr="0088093E" w:rsidRDefault="0088093E" w:rsidP="0088093E">
      <w:pPr>
        <w:pStyle w:val="TOC2"/>
        <w:tabs>
          <w:tab w:val="left" w:pos="880"/>
          <w:tab w:val="right" w:leader="dot" w:pos="8777"/>
        </w:tabs>
        <w:rPr>
          <w:rFonts w:ascii="Calibri" w:hAnsi="Calibri"/>
          <w:noProof/>
          <w:lang w:val="en-US" w:eastAsia="de-CH"/>
        </w:rPr>
      </w:pPr>
      <w:r w:rsidRPr="00EA2819">
        <w:rPr>
          <w:rFonts w:cs="Arial"/>
          <w:noProof/>
        </w:rPr>
        <w:t>6.1</w:t>
      </w:r>
      <w:r w:rsidRPr="0088093E">
        <w:rPr>
          <w:rFonts w:ascii="Calibri" w:hAnsi="Calibri"/>
          <w:noProof/>
          <w:lang w:val="en-US" w:eastAsia="de-CH"/>
        </w:rPr>
        <w:tab/>
      </w:r>
      <w:r w:rsidRPr="00EA2819">
        <w:rPr>
          <w:rFonts w:cs="Arial"/>
          <w:noProof/>
        </w:rPr>
        <w:t>Introduction</w:t>
      </w:r>
      <w:r w:rsidRPr="00080301">
        <w:rPr>
          <w:noProof/>
          <w:lang w:val="en-US"/>
        </w:rPr>
        <w:tab/>
      </w:r>
      <w:r>
        <w:rPr>
          <w:noProof/>
        </w:rPr>
        <w:fldChar w:fldCharType="begin"/>
      </w:r>
      <w:r w:rsidRPr="00080301">
        <w:rPr>
          <w:noProof/>
          <w:lang w:val="en-US"/>
        </w:rPr>
        <w:instrText xml:space="preserve"> PAGEREF _Toc472779926 \h </w:instrText>
      </w:r>
      <w:r>
        <w:rPr>
          <w:noProof/>
        </w:rPr>
      </w:r>
      <w:r>
        <w:rPr>
          <w:noProof/>
        </w:rPr>
        <w:fldChar w:fldCharType="separate"/>
      </w:r>
      <w:r>
        <w:rPr>
          <w:noProof/>
          <w:lang w:val="en-US"/>
        </w:rPr>
        <w:t>30</w:t>
      </w:r>
      <w:r>
        <w:rPr>
          <w:noProof/>
        </w:rPr>
        <w:fldChar w:fldCharType="end"/>
      </w:r>
    </w:p>
    <w:p w:rsidR="0088093E" w:rsidRPr="0088093E" w:rsidRDefault="0088093E" w:rsidP="0088093E">
      <w:pPr>
        <w:pStyle w:val="TOC2"/>
        <w:tabs>
          <w:tab w:val="left" w:pos="880"/>
          <w:tab w:val="right" w:leader="dot" w:pos="8777"/>
        </w:tabs>
        <w:rPr>
          <w:rFonts w:ascii="Calibri" w:hAnsi="Calibri"/>
          <w:noProof/>
          <w:lang w:val="en-US" w:eastAsia="de-CH"/>
        </w:rPr>
      </w:pPr>
      <w:r w:rsidRPr="00EA2819">
        <w:rPr>
          <w:rFonts w:cs="Arial"/>
          <w:noProof/>
        </w:rPr>
        <w:t>6.2</w:t>
      </w:r>
      <w:r w:rsidRPr="0088093E">
        <w:rPr>
          <w:rFonts w:ascii="Calibri" w:hAnsi="Calibri"/>
          <w:noProof/>
          <w:lang w:val="en-US" w:eastAsia="de-CH"/>
        </w:rPr>
        <w:tab/>
      </w:r>
      <w:r w:rsidRPr="00EA2819">
        <w:rPr>
          <w:rFonts w:cs="Arial"/>
          <w:noProof/>
        </w:rPr>
        <w:t>Insights</w:t>
      </w:r>
      <w:r w:rsidRPr="00080301">
        <w:rPr>
          <w:noProof/>
          <w:lang w:val="en-US"/>
        </w:rPr>
        <w:tab/>
      </w:r>
      <w:r>
        <w:rPr>
          <w:noProof/>
        </w:rPr>
        <w:fldChar w:fldCharType="begin"/>
      </w:r>
      <w:r w:rsidRPr="00080301">
        <w:rPr>
          <w:noProof/>
          <w:lang w:val="en-US"/>
        </w:rPr>
        <w:instrText xml:space="preserve"> PAGEREF _Toc472779927 \h </w:instrText>
      </w:r>
      <w:r>
        <w:rPr>
          <w:noProof/>
        </w:rPr>
      </w:r>
      <w:r>
        <w:rPr>
          <w:noProof/>
        </w:rPr>
        <w:fldChar w:fldCharType="separate"/>
      </w:r>
      <w:r>
        <w:rPr>
          <w:noProof/>
          <w:lang w:val="en-US"/>
        </w:rPr>
        <w:t>30</w:t>
      </w:r>
      <w:r>
        <w:rPr>
          <w:noProof/>
        </w:rPr>
        <w:fldChar w:fldCharType="end"/>
      </w:r>
    </w:p>
    <w:p w:rsidR="0088093E" w:rsidRPr="0088093E" w:rsidRDefault="0088093E" w:rsidP="0088093E">
      <w:pPr>
        <w:pStyle w:val="TOC2"/>
        <w:tabs>
          <w:tab w:val="left" w:pos="880"/>
          <w:tab w:val="right" w:leader="dot" w:pos="8777"/>
        </w:tabs>
        <w:rPr>
          <w:rFonts w:ascii="Calibri" w:hAnsi="Calibri"/>
          <w:noProof/>
          <w:lang w:val="en-US" w:eastAsia="de-CH"/>
        </w:rPr>
      </w:pPr>
      <w:r w:rsidRPr="00EA2819">
        <w:rPr>
          <w:rFonts w:cs="Arial"/>
          <w:noProof/>
        </w:rPr>
        <w:t>6.3</w:t>
      </w:r>
      <w:r w:rsidRPr="0088093E">
        <w:rPr>
          <w:rFonts w:ascii="Calibri" w:hAnsi="Calibri"/>
          <w:noProof/>
          <w:lang w:val="en-US" w:eastAsia="de-CH"/>
        </w:rPr>
        <w:tab/>
      </w:r>
      <w:r w:rsidRPr="00EA2819">
        <w:rPr>
          <w:rFonts w:cs="Arial"/>
          <w:noProof/>
        </w:rPr>
        <w:t>Suggestions</w:t>
      </w:r>
      <w:r w:rsidRPr="00080301">
        <w:rPr>
          <w:noProof/>
          <w:lang w:val="en-US"/>
        </w:rPr>
        <w:tab/>
      </w:r>
      <w:r>
        <w:rPr>
          <w:noProof/>
        </w:rPr>
        <w:fldChar w:fldCharType="begin"/>
      </w:r>
      <w:r w:rsidRPr="00080301">
        <w:rPr>
          <w:noProof/>
          <w:lang w:val="en-US"/>
        </w:rPr>
        <w:instrText xml:space="preserve"> PAGEREF _Toc472779928 \h </w:instrText>
      </w:r>
      <w:r>
        <w:rPr>
          <w:noProof/>
        </w:rPr>
      </w:r>
      <w:r>
        <w:rPr>
          <w:noProof/>
        </w:rPr>
        <w:fldChar w:fldCharType="separate"/>
      </w:r>
      <w:r>
        <w:rPr>
          <w:noProof/>
          <w:lang w:val="en-US"/>
        </w:rPr>
        <w:t>30</w:t>
      </w:r>
      <w:r>
        <w:rPr>
          <w:noProof/>
        </w:rPr>
        <w:fldChar w:fldCharType="end"/>
      </w:r>
    </w:p>
    <w:p w:rsidR="0088093E" w:rsidRPr="0088093E" w:rsidRDefault="0088093E" w:rsidP="0088093E">
      <w:pPr>
        <w:pStyle w:val="TOC1"/>
        <w:tabs>
          <w:tab w:val="left" w:pos="440"/>
          <w:tab w:val="right" w:leader="dot" w:pos="8777"/>
        </w:tabs>
        <w:rPr>
          <w:rFonts w:ascii="Calibri" w:hAnsi="Calibri"/>
          <w:lang w:val="en-US" w:eastAsia="de-CH"/>
        </w:rPr>
      </w:pPr>
      <w:r w:rsidRPr="00EA2819">
        <w:rPr>
          <w:rFonts w:cs="Arial"/>
        </w:rPr>
        <w:t>7</w:t>
      </w:r>
      <w:r w:rsidRPr="0088093E">
        <w:rPr>
          <w:rFonts w:ascii="Calibri" w:hAnsi="Calibri"/>
          <w:lang w:val="en-US" w:eastAsia="de-CH"/>
        </w:rPr>
        <w:tab/>
      </w:r>
      <w:r w:rsidRPr="00EA2819">
        <w:rPr>
          <w:rFonts w:cs="Arial"/>
        </w:rPr>
        <w:t>Further Steps</w:t>
      </w:r>
      <w:r w:rsidRPr="00080301">
        <w:rPr>
          <w:lang w:val="en-US"/>
        </w:rPr>
        <w:tab/>
      </w:r>
      <w:r>
        <w:fldChar w:fldCharType="begin"/>
      </w:r>
      <w:r w:rsidRPr="00080301">
        <w:rPr>
          <w:lang w:val="en-US"/>
        </w:rPr>
        <w:instrText xml:space="preserve"> PAGEREF _Toc472779929 \h </w:instrText>
      </w:r>
      <w:r>
        <w:fldChar w:fldCharType="separate"/>
      </w:r>
      <w:r>
        <w:rPr>
          <w:lang w:val="en-US"/>
        </w:rPr>
        <w:t>31</w:t>
      </w:r>
      <w:r>
        <w:fldChar w:fldCharType="end"/>
      </w:r>
    </w:p>
    <w:p w:rsidR="0088093E" w:rsidRPr="0088093E" w:rsidRDefault="0088093E" w:rsidP="0088093E">
      <w:pPr>
        <w:pStyle w:val="TOC2"/>
        <w:tabs>
          <w:tab w:val="left" w:pos="880"/>
          <w:tab w:val="right" w:leader="dot" w:pos="8777"/>
        </w:tabs>
        <w:rPr>
          <w:rFonts w:ascii="Calibri" w:hAnsi="Calibri"/>
          <w:noProof/>
          <w:lang w:val="en-US" w:eastAsia="de-CH"/>
        </w:rPr>
      </w:pPr>
      <w:r w:rsidRPr="00EA2819">
        <w:rPr>
          <w:rFonts w:cs="Arial"/>
          <w:noProof/>
        </w:rPr>
        <w:t>7.1</w:t>
      </w:r>
      <w:r w:rsidRPr="0088093E">
        <w:rPr>
          <w:rFonts w:ascii="Calibri" w:hAnsi="Calibri"/>
          <w:noProof/>
          <w:lang w:val="en-US" w:eastAsia="de-CH"/>
        </w:rPr>
        <w:tab/>
      </w:r>
      <w:r w:rsidRPr="00EA2819">
        <w:rPr>
          <w:rFonts w:cs="Arial"/>
          <w:noProof/>
        </w:rPr>
        <w:t>Introduction</w:t>
      </w:r>
      <w:r w:rsidRPr="00080301">
        <w:rPr>
          <w:noProof/>
          <w:lang w:val="en-US"/>
        </w:rPr>
        <w:tab/>
      </w:r>
      <w:r>
        <w:rPr>
          <w:noProof/>
        </w:rPr>
        <w:fldChar w:fldCharType="begin"/>
      </w:r>
      <w:r w:rsidRPr="00080301">
        <w:rPr>
          <w:noProof/>
          <w:lang w:val="en-US"/>
        </w:rPr>
        <w:instrText xml:space="preserve"> PAGEREF _Toc472779930 \h </w:instrText>
      </w:r>
      <w:r>
        <w:rPr>
          <w:noProof/>
        </w:rPr>
      </w:r>
      <w:r>
        <w:rPr>
          <w:noProof/>
        </w:rPr>
        <w:fldChar w:fldCharType="separate"/>
      </w:r>
      <w:r>
        <w:rPr>
          <w:noProof/>
          <w:lang w:val="en-US"/>
        </w:rPr>
        <w:t>31</w:t>
      </w:r>
      <w:r>
        <w:rPr>
          <w:noProof/>
        </w:rPr>
        <w:fldChar w:fldCharType="end"/>
      </w:r>
    </w:p>
    <w:p w:rsidR="0088093E" w:rsidRPr="0088093E" w:rsidRDefault="0088093E" w:rsidP="0088093E">
      <w:pPr>
        <w:pStyle w:val="TOC2"/>
        <w:tabs>
          <w:tab w:val="left" w:pos="880"/>
          <w:tab w:val="right" w:leader="dot" w:pos="8777"/>
        </w:tabs>
        <w:rPr>
          <w:rFonts w:ascii="Calibri" w:hAnsi="Calibri"/>
          <w:noProof/>
          <w:lang w:val="en-US" w:eastAsia="de-CH"/>
        </w:rPr>
      </w:pPr>
      <w:r w:rsidRPr="00EA2819">
        <w:rPr>
          <w:rFonts w:cs="Arial"/>
          <w:noProof/>
        </w:rPr>
        <w:t>7.2</w:t>
      </w:r>
      <w:r w:rsidRPr="0088093E">
        <w:rPr>
          <w:rFonts w:ascii="Calibri" w:hAnsi="Calibri"/>
          <w:noProof/>
          <w:lang w:val="en-US" w:eastAsia="de-CH"/>
        </w:rPr>
        <w:tab/>
      </w:r>
      <w:r w:rsidRPr="00EA2819">
        <w:rPr>
          <w:rFonts w:cs="Arial"/>
          <w:noProof/>
        </w:rPr>
        <w:t>Marketplace UE4 / Unity3D</w:t>
      </w:r>
      <w:r w:rsidRPr="00080301">
        <w:rPr>
          <w:noProof/>
          <w:lang w:val="en-US"/>
        </w:rPr>
        <w:tab/>
      </w:r>
      <w:r>
        <w:rPr>
          <w:noProof/>
        </w:rPr>
        <w:fldChar w:fldCharType="begin"/>
      </w:r>
      <w:r w:rsidRPr="00080301">
        <w:rPr>
          <w:noProof/>
          <w:lang w:val="en-US"/>
        </w:rPr>
        <w:instrText xml:space="preserve"> PAGEREF _Toc472779931 \h </w:instrText>
      </w:r>
      <w:r>
        <w:rPr>
          <w:noProof/>
        </w:rPr>
      </w:r>
      <w:r>
        <w:rPr>
          <w:noProof/>
        </w:rPr>
        <w:fldChar w:fldCharType="separate"/>
      </w:r>
      <w:r>
        <w:rPr>
          <w:noProof/>
          <w:lang w:val="en-US"/>
        </w:rPr>
        <w:t>31</w:t>
      </w:r>
      <w:r>
        <w:rPr>
          <w:noProof/>
        </w:rPr>
        <w:fldChar w:fldCharType="end"/>
      </w:r>
    </w:p>
    <w:p w:rsidR="0088093E" w:rsidRPr="0088093E" w:rsidRDefault="0088093E" w:rsidP="0088093E">
      <w:pPr>
        <w:pStyle w:val="TOC2"/>
        <w:tabs>
          <w:tab w:val="left" w:pos="880"/>
          <w:tab w:val="right" w:leader="dot" w:pos="8777"/>
        </w:tabs>
        <w:rPr>
          <w:rFonts w:ascii="Calibri" w:hAnsi="Calibri"/>
          <w:noProof/>
          <w:lang w:val="en-US" w:eastAsia="de-CH"/>
        </w:rPr>
      </w:pPr>
      <w:r w:rsidRPr="00EA2819">
        <w:rPr>
          <w:rFonts w:cs="Arial"/>
          <w:noProof/>
        </w:rPr>
        <w:t>7.3</w:t>
      </w:r>
      <w:r w:rsidRPr="0088093E">
        <w:rPr>
          <w:rFonts w:ascii="Calibri" w:hAnsi="Calibri"/>
          <w:noProof/>
          <w:lang w:val="en-US" w:eastAsia="de-CH"/>
        </w:rPr>
        <w:tab/>
      </w:r>
      <w:r w:rsidRPr="00EA2819">
        <w:rPr>
          <w:rFonts w:cs="Arial"/>
          <w:noProof/>
        </w:rPr>
        <w:t>Graphical Navigation Menu / UI</w:t>
      </w:r>
      <w:r w:rsidRPr="00080301">
        <w:rPr>
          <w:noProof/>
          <w:lang w:val="en-US"/>
        </w:rPr>
        <w:tab/>
      </w:r>
      <w:r>
        <w:rPr>
          <w:noProof/>
        </w:rPr>
        <w:fldChar w:fldCharType="begin"/>
      </w:r>
      <w:r w:rsidRPr="00080301">
        <w:rPr>
          <w:noProof/>
          <w:lang w:val="en-US"/>
        </w:rPr>
        <w:instrText xml:space="preserve"> PAGEREF _Toc472779932 \h </w:instrText>
      </w:r>
      <w:r>
        <w:rPr>
          <w:noProof/>
        </w:rPr>
      </w:r>
      <w:r>
        <w:rPr>
          <w:noProof/>
        </w:rPr>
        <w:fldChar w:fldCharType="separate"/>
      </w:r>
      <w:r>
        <w:rPr>
          <w:noProof/>
          <w:lang w:val="en-US"/>
        </w:rPr>
        <w:t>31</w:t>
      </w:r>
      <w:r>
        <w:rPr>
          <w:noProof/>
        </w:rPr>
        <w:fldChar w:fldCharType="end"/>
      </w:r>
    </w:p>
    <w:p w:rsidR="0088093E" w:rsidRPr="0088093E" w:rsidRDefault="0088093E" w:rsidP="0088093E">
      <w:pPr>
        <w:pStyle w:val="TOC2"/>
        <w:tabs>
          <w:tab w:val="left" w:pos="880"/>
          <w:tab w:val="right" w:leader="dot" w:pos="8777"/>
        </w:tabs>
        <w:rPr>
          <w:rFonts w:ascii="Calibri" w:hAnsi="Calibri"/>
          <w:noProof/>
          <w:lang w:val="en-US" w:eastAsia="de-CH"/>
        </w:rPr>
      </w:pPr>
      <w:r w:rsidRPr="00EA2819">
        <w:rPr>
          <w:rFonts w:cs="Arial"/>
          <w:noProof/>
        </w:rPr>
        <w:t>7.4</w:t>
      </w:r>
      <w:r w:rsidRPr="0088093E">
        <w:rPr>
          <w:rFonts w:ascii="Calibri" w:hAnsi="Calibri"/>
          <w:noProof/>
          <w:lang w:val="en-US" w:eastAsia="de-CH"/>
        </w:rPr>
        <w:tab/>
      </w:r>
      <w:r w:rsidRPr="00EA2819">
        <w:rPr>
          <w:rFonts w:cs="Arial"/>
          <w:noProof/>
        </w:rPr>
        <w:t>Composition of Navigation methods</w:t>
      </w:r>
      <w:r w:rsidRPr="00080301">
        <w:rPr>
          <w:noProof/>
          <w:lang w:val="en-US"/>
        </w:rPr>
        <w:tab/>
      </w:r>
      <w:r>
        <w:rPr>
          <w:noProof/>
        </w:rPr>
        <w:fldChar w:fldCharType="begin"/>
      </w:r>
      <w:r w:rsidRPr="00080301">
        <w:rPr>
          <w:noProof/>
          <w:lang w:val="en-US"/>
        </w:rPr>
        <w:instrText xml:space="preserve"> PAGEREF _Toc472779933 \h </w:instrText>
      </w:r>
      <w:r>
        <w:rPr>
          <w:noProof/>
        </w:rPr>
      </w:r>
      <w:r>
        <w:rPr>
          <w:noProof/>
        </w:rPr>
        <w:fldChar w:fldCharType="separate"/>
      </w:r>
      <w:r>
        <w:rPr>
          <w:noProof/>
          <w:lang w:val="en-US"/>
        </w:rPr>
        <w:t>31</w:t>
      </w:r>
      <w:r>
        <w:rPr>
          <w:noProof/>
        </w:rPr>
        <w:fldChar w:fldCharType="end"/>
      </w:r>
    </w:p>
    <w:p w:rsidR="0088093E" w:rsidRPr="0088093E" w:rsidRDefault="0088093E" w:rsidP="0088093E">
      <w:pPr>
        <w:pStyle w:val="TOC1"/>
        <w:tabs>
          <w:tab w:val="left" w:pos="440"/>
          <w:tab w:val="right" w:leader="dot" w:pos="8777"/>
        </w:tabs>
        <w:rPr>
          <w:rFonts w:ascii="Calibri" w:hAnsi="Calibri"/>
          <w:lang w:val="en-US" w:eastAsia="de-CH"/>
        </w:rPr>
      </w:pPr>
      <w:r w:rsidRPr="00EA2819">
        <w:rPr>
          <w:rFonts w:cs="Arial"/>
        </w:rPr>
        <w:t>8</w:t>
      </w:r>
      <w:r w:rsidRPr="0088093E">
        <w:rPr>
          <w:rFonts w:ascii="Calibri" w:hAnsi="Calibri"/>
          <w:lang w:val="en-US" w:eastAsia="de-CH"/>
        </w:rPr>
        <w:tab/>
      </w:r>
      <w:r w:rsidRPr="00EA2819">
        <w:rPr>
          <w:rFonts w:cs="Arial"/>
        </w:rPr>
        <w:t>Reflection (Both)</w:t>
      </w:r>
      <w:r w:rsidRPr="00080301">
        <w:rPr>
          <w:lang w:val="en-US"/>
        </w:rPr>
        <w:tab/>
      </w:r>
      <w:r>
        <w:fldChar w:fldCharType="begin"/>
      </w:r>
      <w:r w:rsidRPr="00080301">
        <w:rPr>
          <w:lang w:val="en-US"/>
        </w:rPr>
        <w:instrText xml:space="preserve"> PAGEREF _Toc472779934 \h </w:instrText>
      </w:r>
      <w:r>
        <w:fldChar w:fldCharType="separate"/>
      </w:r>
      <w:r>
        <w:rPr>
          <w:lang w:val="en-US"/>
        </w:rPr>
        <w:t>32</w:t>
      </w:r>
      <w:r>
        <w:fldChar w:fldCharType="end"/>
      </w:r>
    </w:p>
    <w:p w:rsidR="0088093E" w:rsidRPr="0088093E" w:rsidRDefault="0088093E" w:rsidP="0088093E">
      <w:pPr>
        <w:pStyle w:val="TOC2"/>
        <w:tabs>
          <w:tab w:val="left" w:pos="880"/>
          <w:tab w:val="right" w:leader="dot" w:pos="8777"/>
        </w:tabs>
        <w:rPr>
          <w:rFonts w:ascii="Calibri" w:hAnsi="Calibri"/>
          <w:noProof/>
          <w:lang w:val="en-US" w:eastAsia="de-CH"/>
        </w:rPr>
      </w:pPr>
      <w:r w:rsidRPr="00EA2819">
        <w:rPr>
          <w:rFonts w:cs="Arial"/>
          <w:noProof/>
        </w:rPr>
        <w:t>8.1</w:t>
      </w:r>
      <w:r w:rsidRPr="0088093E">
        <w:rPr>
          <w:rFonts w:ascii="Calibri" w:hAnsi="Calibri"/>
          <w:noProof/>
          <w:lang w:val="en-US" w:eastAsia="de-CH"/>
        </w:rPr>
        <w:tab/>
      </w:r>
      <w:r w:rsidRPr="00EA2819">
        <w:rPr>
          <w:rFonts w:cs="Arial"/>
          <w:noProof/>
        </w:rPr>
        <w:t>Introduction</w:t>
      </w:r>
      <w:r w:rsidRPr="00080301">
        <w:rPr>
          <w:noProof/>
          <w:lang w:val="en-US"/>
        </w:rPr>
        <w:tab/>
      </w:r>
      <w:r>
        <w:rPr>
          <w:noProof/>
        </w:rPr>
        <w:fldChar w:fldCharType="begin"/>
      </w:r>
      <w:r w:rsidRPr="00080301">
        <w:rPr>
          <w:noProof/>
          <w:lang w:val="en-US"/>
        </w:rPr>
        <w:instrText xml:space="preserve"> PAGEREF _Toc472779935 \h </w:instrText>
      </w:r>
      <w:r>
        <w:rPr>
          <w:noProof/>
        </w:rPr>
      </w:r>
      <w:r>
        <w:rPr>
          <w:noProof/>
        </w:rPr>
        <w:fldChar w:fldCharType="separate"/>
      </w:r>
      <w:r>
        <w:rPr>
          <w:noProof/>
          <w:lang w:val="en-US"/>
        </w:rPr>
        <w:t>32</w:t>
      </w:r>
      <w:r>
        <w:rPr>
          <w:noProof/>
        </w:rPr>
        <w:fldChar w:fldCharType="end"/>
      </w:r>
    </w:p>
    <w:p w:rsidR="0088093E" w:rsidRPr="0088093E" w:rsidRDefault="0088093E" w:rsidP="0088093E">
      <w:pPr>
        <w:pStyle w:val="TOC2"/>
        <w:tabs>
          <w:tab w:val="left" w:pos="880"/>
          <w:tab w:val="right" w:leader="dot" w:pos="8777"/>
        </w:tabs>
        <w:rPr>
          <w:rFonts w:ascii="Calibri" w:hAnsi="Calibri"/>
          <w:noProof/>
          <w:lang w:val="en-US" w:eastAsia="de-CH"/>
        </w:rPr>
      </w:pPr>
      <w:r w:rsidRPr="00EA2819">
        <w:rPr>
          <w:rFonts w:cs="Arial"/>
          <w:noProof/>
        </w:rPr>
        <w:t>8.2</w:t>
      </w:r>
      <w:r w:rsidRPr="0088093E">
        <w:rPr>
          <w:rFonts w:ascii="Calibri" w:hAnsi="Calibri"/>
          <w:noProof/>
          <w:lang w:val="en-US" w:eastAsia="de-CH"/>
        </w:rPr>
        <w:tab/>
      </w:r>
      <w:r w:rsidRPr="00EA2819">
        <w:rPr>
          <w:rFonts w:cs="Arial"/>
          <w:noProof/>
        </w:rPr>
        <w:t>Lessons Learned</w:t>
      </w:r>
      <w:r w:rsidRPr="00080301">
        <w:rPr>
          <w:noProof/>
          <w:lang w:val="en-US"/>
        </w:rPr>
        <w:tab/>
      </w:r>
      <w:r>
        <w:rPr>
          <w:noProof/>
        </w:rPr>
        <w:fldChar w:fldCharType="begin"/>
      </w:r>
      <w:r w:rsidRPr="00080301">
        <w:rPr>
          <w:noProof/>
          <w:lang w:val="en-US"/>
        </w:rPr>
        <w:instrText xml:space="preserve"> PAGEREF _Toc472779936 \h </w:instrText>
      </w:r>
      <w:r>
        <w:rPr>
          <w:noProof/>
        </w:rPr>
      </w:r>
      <w:r>
        <w:rPr>
          <w:noProof/>
        </w:rPr>
        <w:fldChar w:fldCharType="separate"/>
      </w:r>
      <w:r>
        <w:rPr>
          <w:noProof/>
          <w:lang w:val="en-US"/>
        </w:rPr>
        <w:t>32</w:t>
      </w:r>
      <w:r>
        <w:rPr>
          <w:noProof/>
        </w:rPr>
        <w:fldChar w:fldCharType="end"/>
      </w:r>
    </w:p>
    <w:p w:rsidR="0088093E" w:rsidRPr="0088093E" w:rsidRDefault="0088093E" w:rsidP="0088093E">
      <w:pPr>
        <w:pStyle w:val="TOC3"/>
        <w:tabs>
          <w:tab w:val="left" w:pos="1100"/>
          <w:tab w:val="right" w:leader="dot" w:pos="8777"/>
        </w:tabs>
        <w:rPr>
          <w:rFonts w:ascii="Calibri" w:hAnsi="Calibri"/>
          <w:noProof/>
          <w:lang w:val="en-US" w:eastAsia="de-CH"/>
        </w:rPr>
      </w:pPr>
      <w:r w:rsidRPr="00EA2819">
        <w:rPr>
          <w:rFonts w:cs="Arial"/>
          <w:noProof/>
        </w:rPr>
        <w:t>8.2.1</w:t>
      </w:r>
      <w:r w:rsidRPr="0088093E">
        <w:rPr>
          <w:rFonts w:ascii="Calibri" w:hAnsi="Calibri"/>
          <w:noProof/>
          <w:lang w:val="en-US" w:eastAsia="de-CH"/>
        </w:rPr>
        <w:tab/>
      </w:r>
      <w:r w:rsidRPr="00EA2819">
        <w:rPr>
          <w:rFonts w:cs="Arial"/>
          <w:noProof/>
        </w:rPr>
        <w:t>Dominic Bär</w:t>
      </w:r>
      <w:r w:rsidRPr="00080301">
        <w:rPr>
          <w:noProof/>
          <w:lang w:val="en-US"/>
        </w:rPr>
        <w:tab/>
      </w:r>
      <w:r>
        <w:rPr>
          <w:noProof/>
        </w:rPr>
        <w:fldChar w:fldCharType="begin"/>
      </w:r>
      <w:r w:rsidRPr="00080301">
        <w:rPr>
          <w:noProof/>
          <w:lang w:val="en-US"/>
        </w:rPr>
        <w:instrText xml:space="preserve"> PAGEREF _Toc472779937 \h </w:instrText>
      </w:r>
      <w:r>
        <w:rPr>
          <w:noProof/>
        </w:rPr>
      </w:r>
      <w:r>
        <w:rPr>
          <w:noProof/>
        </w:rPr>
        <w:fldChar w:fldCharType="separate"/>
      </w:r>
      <w:r>
        <w:rPr>
          <w:noProof/>
          <w:lang w:val="en-US"/>
        </w:rPr>
        <w:t>32</w:t>
      </w:r>
      <w:r>
        <w:rPr>
          <w:noProof/>
        </w:rPr>
        <w:fldChar w:fldCharType="end"/>
      </w:r>
    </w:p>
    <w:p w:rsidR="0088093E" w:rsidRPr="0088093E" w:rsidRDefault="0088093E" w:rsidP="0088093E">
      <w:pPr>
        <w:pStyle w:val="TOC3"/>
        <w:tabs>
          <w:tab w:val="left" w:pos="1100"/>
          <w:tab w:val="right" w:leader="dot" w:pos="8777"/>
        </w:tabs>
        <w:rPr>
          <w:rFonts w:ascii="Calibri" w:hAnsi="Calibri"/>
          <w:noProof/>
          <w:lang w:val="en-US" w:eastAsia="de-CH"/>
        </w:rPr>
      </w:pPr>
      <w:r w:rsidRPr="00EA2819">
        <w:rPr>
          <w:rFonts w:cs="Arial"/>
          <w:noProof/>
        </w:rPr>
        <w:t>8.2.2</w:t>
      </w:r>
      <w:r w:rsidRPr="0088093E">
        <w:rPr>
          <w:rFonts w:ascii="Calibri" w:hAnsi="Calibri"/>
          <w:noProof/>
          <w:lang w:val="en-US" w:eastAsia="de-CH"/>
        </w:rPr>
        <w:tab/>
      </w:r>
      <w:r w:rsidRPr="00EA2819">
        <w:rPr>
          <w:rFonts w:cs="Arial"/>
          <w:noProof/>
        </w:rPr>
        <w:t>Marcel Groux</w:t>
      </w:r>
      <w:r w:rsidRPr="00080301">
        <w:rPr>
          <w:noProof/>
          <w:lang w:val="en-US"/>
        </w:rPr>
        <w:tab/>
      </w:r>
      <w:r>
        <w:rPr>
          <w:noProof/>
        </w:rPr>
        <w:fldChar w:fldCharType="begin"/>
      </w:r>
      <w:r w:rsidRPr="00080301">
        <w:rPr>
          <w:noProof/>
          <w:lang w:val="en-US"/>
        </w:rPr>
        <w:instrText xml:space="preserve"> PAGEREF _Toc472779938 \h </w:instrText>
      </w:r>
      <w:r>
        <w:rPr>
          <w:noProof/>
        </w:rPr>
      </w:r>
      <w:r>
        <w:rPr>
          <w:noProof/>
        </w:rPr>
        <w:fldChar w:fldCharType="separate"/>
      </w:r>
      <w:r>
        <w:rPr>
          <w:noProof/>
          <w:lang w:val="en-US"/>
        </w:rPr>
        <w:t>32</w:t>
      </w:r>
      <w:r>
        <w:rPr>
          <w:noProof/>
        </w:rPr>
        <w:fldChar w:fldCharType="end"/>
      </w:r>
    </w:p>
    <w:p w:rsidR="0088093E" w:rsidRPr="0088093E" w:rsidRDefault="0088093E" w:rsidP="0088093E">
      <w:pPr>
        <w:pStyle w:val="TOC2"/>
        <w:tabs>
          <w:tab w:val="left" w:pos="880"/>
          <w:tab w:val="right" w:leader="dot" w:pos="8777"/>
        </w:tabs>
        <w:rPr>
          <w:rFonts w:ascii="Calibri" w:hAnsi="Calibri"/>
          <w:noProof/>
          <w:lang w:val="en-US" w:eastAsia="de-CH"/>
        </w:rPr>
      </w:pPr>
      <w:r w:rsidRPr="00EA2819">
        <w:rPr>
          <w:rFonts w:cs="Arial"/>
          <w:noProof/>
        </w:rPr>
        <w:t>8.3</w:t>
      </w:r>
      <w:r w:rsidRPr="0088093E">
        <w:rPr>
          <w:rFonts w:ascii="Calibri" w:hAnsi="Calibri"/>
          <w:noProof/>
          <w:lang w:val="en-US" w:eastAsia="de-CH"/>
        </w:rPr>
        <w:tab/>
      </w:r>
      <w:r w:rsidRPr="00EA2819">
        <w:rPr>
          <w:rFonts w:cs="Arial"/>
          <w:noProof/>
        </w:rPr>
        <w:t>Time Management</w:t>
      </w:r>
      <w:r w:rsidRPr="00080301">
        <w:rPr>
          <w:noProof/>
          <w:lang w:val="en-US"/>
        </w:rPr>
        <w:tab/>
      </w:r>
      <w:r>
        <w:rPr>
          <w:noProof/>
        </w:rPr>
        <w:fldChar w:fldCharType="begin"/>
      </w:r>
      <w:r w:rsidRPr="00080301">
        <w:rPr>
          <w:noProof/>
          <w:lang w:val="en-US"/>
        </w:rPr>
        <w:instrText xml:space="preserve"> PAGEREF _Toc472779939 \h </w:instrText>
      </w:r>
      <w:r>
        <w:rPr>
          <w:noProof/>
        </w:rPr>
      </w:r>
      <w:r>
        <w:rPr>
          <w:noProof/>
        </w:rPr>
        <w:fldChar w:fldCharType="separate"/>
      </w:r>
      <w:r>
        <w:rPr>
          <w:noProof/>
          <w:lang w:val="en-US"/>
        </w:rPr>
        <w:t>33</w:t>
      </w:r>
      <w:r>
        <w:rPr>
          <w:noProof/>
        </w:rPr>
        <w:fldChar w:fldCharType="end"/>
      </w:r>
    </w:p>
    <w:p w:rsidR="0088093E" w:rsidRPr="0088093E" w:rsidRDefault="0088093E" w:rsidP="0088093E">
      <w:pPr>
        <w:pStyle w:val="TOC2"/>
        <w:tabs>
          <w:tab w:val="left" w:pos="880"/>
          <w:tab w:val="right" w:leader="dot" w:pos="8777"/>
        </w:tabs>
        <w:rPr>
          <w:rFonts w:ascii="Calibri" w:hAnsi="Calibri"/>
          <w:noProof/>
          <w:lang w:val="en-US" w:eastAsia="de-CH"/>
        </w:rPr>
      </w:pPr>
      <w:r w:rsidRPr="00EA2819">
        <w:rPr>
          <w:rFonts w:cs="Arial"/>
          <w:noProof/>
        </w:rPr>
        <w:t>8.4</w:t>
      </w:r>
      <w:r w:rsidRPr="0088093E">
        <w:rPr>
          <w:rFonts w:ascii="Calibri" w:hAnsi="Calibri"/>
          <w:noProof/>
          <w:lang w:val="en-US" w:eastAsia="de-CH"/>
        </w:rPr>
        <w:tab/>
      </w:r>
      <w:r w:rsidRPr="00EA2819">
        <w:rPr>
          <w:rFonts w:cs="Arial"/>
          <w:noProof/>
        </w:rPr>
        <w:t>Collaboration</w:t>
      </w:r>
      <w:r w:rsidRPr="00080301">
        <w:rPr>
          <w:noProof/>
          <w:lang w:val="en-US"/>
        </w:rPr>
        <w:tab/>
      </w:r>
      <w:r>
        <w:rPr>
          <w:noProof/>
        </w:rPr>
        <w:fldChar w:fldCharType="begin"/>
      </w:r>
      <w:r w:rsidRPr="00080301">
        <w:rPr>
          <w:noProof/>
          <w:lang w:val="en-US"/>
        </w:rPr>
        <w:instrText xml:space="preserve"> PAGEREF _Toc472779940 \h </w:instrText>
      </w:r>
      <w:r>
        <w:rPr>
          <w:noProof/>
        </w:rPr>
      </w:r>
      <w:r>
        <w:rPr>
          <w:noProof/>
        </w:rPr>
        <w:fldChar w:fldCharType="separate"/>
      </w:r>
      <w:r>
        <w:rPr>
          <w:noProof/>
          <w:lang w:val="en-US"/>
        </w:rPr>
        <w:t>34</w:t>
      </w:r>
      <w:r>
        <w:rPr>
          <w:noProof/>
        </w:rPr>
        <w:fldChar w:fldCharType="end"/>
      </w:r>
    </w:p>
    <w:p w:rsidR="0088093E" w:rsidRPr="0088093E" w:rsidRDefault="0088093E" w:rsidP="0088093E">
      <w:pPr>
        <w:pStyle w:val="TOC3"/>
        <w:tabs>
          <w:tab w:val="left" w:pos="1100"/>
          <w:tab w:val="right" w:leader="dot" w:pos="8777"/>
        </w:tabs>
        <w:rPr>
          <w:rFonts w:ascii="Calibri" w:hAnsi="Calibri"/>
          <w:noProof/>
          <w:lang w:val="en-US" w:eastAsia="de-CH"/>
        </w:rPr>
      </w:pPr>
      <w:r w:rsidRPr="00EA2819">
        <w:rPr>
          <w:rFonts w:cs="Arial"/>
          <w:noProof/>
        </w:rPr>
        <w:t>8.4.1</w:t>
      </w:r>
      <w:r w:rsidRPr="0088093E">
        <w:rPr>
          <w:rFonts w:ascii="Calibri" w:hAnsi="Calibri"/>
          <w:noProof/>
          <w:lang w:val="en-US" w:eastAsia="de-CH"/>
        </w:rPr>
        <w:tab/>
      </w:r>
      <w:r w:rsidRPr="00EA2819">
        <w:rPr>
          <w:rFonts w:cs="Arial"/>
          <w:noProof/>
        </w:rPr>
        <w:t>Team Internal Collaboration</w:t>
      </w:r>
      <w:r w:rsidRPr="00080301">
        <w:rPr>
          <w:noProof/>
          <w:lang w:val="en-US"/>
        </w:rPr>
        <w:tab/>
      </w:r>
      <w:r>
        <w:rPr>
          <w:noProof/>
        </w:rPr>
        <w:fldChar w:fldCharType="begin"/>
      </w:r>
      <w:r w:rsidRPr="00080301">
        <w:rPr>
          <w:noProof/>
          <w:lang w:val="en-US"/>
        </w:rPr>
        <w:instrText xml:space="preserve"> PAGEREF _Toc472779941 \h </w:instrText>
      </w:r>
      <w:r>
        <w:rPr>
          <w:noProof/>
        </w:rPr>
      </w:r>
      <w:r>
        <w:rPr>
          <w:noProof/>
        </w:rPr>
        <w:fldChar w:fldCharType="separate"/>
      </w:r>
      <w:r>
        <w:rPr>
          <w:noProof/>
          <w:lang w:val="en-US"/>
        </w:rPr>
        <w:t>34</w:t>
      </w:r>
      <w:r>
        <w:rPr>
          <w:noProof/>
        </w:rPr>
        <w:fldChar w:fldCharType="end"/>
      </w:r>
    </w:p>
    <w:p w:rsidR="0088093E" w:rsidRPr="0088093E" w:rsidRDefault="0088093E" w:rsidP="0088093E">
      <w:pPr>
        <w:pStyle w:val="TOC3"/>
        <w:tabs>
          <w:tab w:val="left" w:pos="1100"/>
          <w:tab w:val="right" w:leader="dot" w:pos="8777"/>
        </w:tabs>
        <w:rPr>
          <w:rFonts w:ascii="Calibri" w:hAnsi="Calibri"/>
          <w:noProof/>
          <w:lang w:val="en-US" w:eastAsia="de-CH"/>
        </w:rPr>
      </w:pPr>
      <w:r w:rsidRPr="00EA2819">
        <w:rPr>
          <w:rFonts w:cs="Arial"/>
          <w:noProof/>
        </w:rPr>
        <w:t>8.4.2</w:t>
      </w:r>
      <w:r w:rsidRPr="0088093E">
        <w:rPr>
          <w:rFonts w:ascii="Calibri" w:hAnsi="Calibri"/>
          <w:noProof/>
          <w:lang w:val="en-US" w:eastAsia="de-CH"/>
        </w:rPr>
        <w:tab/>
      </w:r>
      <w:r w:rsidRPr="00EA2819">
        <w:rPr>
          <w:rFonts w:cs="Arial"/>
          <w:noProof/>
        </w:rPr>
        <w:t>Collaboration with Coaches / Clients</w:t>
      </w:r>
      <w:r w:rsidRPr="00080301">
        <w:rPr>
          <w:noProof/>
          <w:lang w:val="en-US"/>
        </w:rPr>
        <w:tab/>
      </w:r>
      <w:r>
        <w:rPr>
          <w:noProof/>
        </w:rPr>
        <w:fldChar w:fldCharType="begin"/>
      </w:r>
      <w:r w:rsidRPr="00080301">
        <w:rPr>
          <w:noProof/>
          <w:lang w:val="en-US"/>
        </w:rPr>
        <w:instrText xml:space="preserve"> PAGEREF _Toc472779942 \h </w:instrText>
      </w:r>
      <w:r>
        <w:rPr>
          <w:noProof/>
        </w:rPr>
      </w:r>
      <w:r>
        <w:rPr>
          <w:noProof/>
        </w:rPr>
        <w:fldChar w:fldCharType="separate"/>
      </w:r>
      <w:r>
        <w:rPr>
          <w:noProof/>
          <w:lang w:val="en-US"/>
        </w:rPr>
        <w:t>34</w:t>
      </w:r>
      <w:r>
        <w:rPr>
          <w:noProof/>
        </w:rPr>
        <w:fldChar w:fldCharType="end"/>
      </w:r>
    </w:p>
    <w:p w:rsidR="0088093E" w:rsidRPr="0088093E" w:rsidRDefault="0088093E" w:rsidP="0088093E">
      <w:pPr>
        <w:pStyle w:val="TOC3"/>
        <w:tabs>
          <w:tab w:val="left" w:pos="1100"/>
          <w:tab w:val="right" w:leader="dot" w:pos="8777"/>
        </w:tabs>
        <w:rPr>
          <w:rFonts w:ascii="Calibri" w:hAnsi="Calibri"/>
          <w:noProof/>
          <w:lang w:val="en-US" w:eastAsia="de-CH"/>
        </w:rPr>
      </w:pPr>
      <w:r w:rsidRPr="00EA2819">
        <w:rPr>
          <w:rFonts w:cs="Arial"/>
          <w:noProof/>
        </w:rPr>
        <w:t>8.4.3</w:t>
      </w:r>
      <w:r w:rsidRPr="0088093E">
        <w:rPr>
          <w:rFonts w:ascii="Calibri" w:hAnsi="Calibri"/>
          <w:noProof/>
          <w:lang w:val="en-US" w:eastAsia="de-CH"/>
        </w:rPr>
        <w:tab/>
      </w:r>
      <w:r w:rsidRPr="00EA2819">
        <w:rPr>
          <w:rFonts w:cs="Arial"/>
          <w:noProof/>
        </w:rPr>
        <w:t>Collaboration with the ‘Explorative Navigation in Virtual Reality’ project team</w:t>
      </w:r>
      <w:r w:rsidRPr="00080301">
        <w:rPr>
          <w:noProof/>
          <w:lang w:val="en-US"/>
        </w:rPr>
        <w:tab/>
      </w:r>
      <w:r>
        <w:rPr>
          <w:noProof/>
        </w:rPr>
        <w:fldChar w:fldCharType="begin"/>
      </w:r>
      <w:r w:rsidRPr="00080301">
        <w:rPr>
          <w:noProof/>
          <w:lang w:val="en-US"/>
        </w:rPr>
        <w:instrText xml:space="preserve"> PAGEREF _Toc472779943 \h </w:instrText>
      </w:r>
      <w:r>
        <w:rPr>
          <w:noProof/>
        </w:rPr>
      </w:r>
      <w:r>
        <w:rPr>
          <w:noProof/>
        </w:rPr>
        <w:fldChar w:fldCharType="separate"/>
      </w:r>
      <w:r>
        <w:rPr>
          <w:noProof/>
          <w:lang w:val="en-US"/>
        </w:rPr>
        <w:t>34</w:t>
      </w:r>
      <w:r>
        <w:rPr>
          <w:noProof/>
        </w:rPr>
        <w:fldChar w:fldCharType="end"/>
      </w:r>
    </w:p>
    <w:p w:rsidR="0088093E" w:rsidRPr="0088093E" w:rsidRDefault="0088093E" w:rsidP="0088093E">
      <w:pPr>
        <w:pStyle w:val="TOC1"/>
        <w:tabs>
          <w:tab w:val="left" w:pos="440"/>
          <w:tab w:val="right" w:leader="dot" w:pos="8777"/>
        </w:tabs>
        <w:rPr>
          <w:rFonts w:ascii="Calibri" w:hAnsi="Calibri"/>
          <w:lang w:val="en-US" w:eastAsia="de-CH"/>
        </w:rPr>
      </w:pPr>
      <w:r w:rsidRPr="00EA2819">
        <w:rPr>
          <w:rFonts w:cs="Arial"/>
        </w:rPr>
        <w:t>9</w:t>
      </w:r>
      <w:r w:rsidRPr="0088093E">
        <w:rPr>
          <w:rFonts w:ascii="Calibri" w:hAnsi="Calibri"/>
          <w:lang w:val="en-US" w:eastAsia="de-CH"/>
        </w:rPr>
        <w:tab/>
      </w:r>
      <w:r w:rsidRPr="00EA2819">
        <w:rPr>
          <w:rFonts w:cs="Arial"/>
        </w:rPr>
        <w:t>Index of Literature</w:t>
      </w:r>
      <w:r w:rsidRPr="00080301">
        <w:rPr>
          <w:lang w:val="en-US"/>
        </w:rPr>
        <w:tab/>
      </w:r>
      <w:r>
        <w:fldChar w:fldCharType="begin"/>
      </w:r>
      <w:r w:rsidRPr="00080301">
        <w:rPr>
          <w:lang w:val="en-US"/>
        </w:rPr>
        <w:instrText xml:space="preserve"> PAGEREF _Toc472779944 \h </w:instrText>
      </w:r>
      <w:r>
        <w:fldChar w:fldCharType="separate"/>
      </w:r>
      <w:r>
        <w:rPr>
          <w:lang w:val="en-US"/>
        </w:rPr>
        <w:t>35</w:t>
      </w:r>
      <w:r>
        <w:fldChar w:fldCharType="end"/>
      </w:r>
    </w:p>
    <w:p w:rsidR="0088093E" w:rsidRPr="0088093E" w:rsidRDefault="0088093E" w:rsidP="0088093E">
      <w:pPr>
        <w:pStyle w:val="TOC2"/>
        <w:tabs>
          <w:tab w:val="left" w:pos="880"/>
          <w:tab w:val="right" w:leader="dot" w:pos="8777"/>
        </w:tabs>
        <w:rPr>
          <w:rFonts w:ascii="Calibri" w:hAnsi="Calibri"/>
          <w:noProof/>
          <w:lang w:val="en-US" w:eastAsia="de-CH"/>
        </w:rPr>
      </w:pPr>
      <w:r w:rsidRPr="00080301">
        <w:rPr>
          <w:rFonts w:cs="Arial"/>
          <w:noProof/>
          <w:lang w:val="en-US"/>
        </w:rPr>
        <w:t>L1.</w:t>
      </w:r>
      <w:r w:rsidRPr="0088093E">
        <w:rPr>
          <w:rFonts w:ascii="Calibri" w:hAnsi="Calibri"/>
          <w:noProof/>
          <w:lang w:val="en-US" w:eastAsia="de-CH"/>
        </w:rPr>
        <w:tab/>
      </w:r>
      <w:r w:rsidRPr="00080301">
        <w:rPr>
          <w:rFonts w:cs="Arial"/>
          <w:noProof/>
          <w:lang w:val="en-US"/>
        </w:rPr>
        <w:t>Internet</w:t>
      </w:r>
      <w:r w:rsidRPr="00080301">
        <w:rPr>
          <w:noProof/>
          <w:lang w:val="en-US"/>
        </w:rPr>
        <w:tab/>
      </w:r>
      <w:r>
        <w:rPr>
          <w:noProof/>
        </w:rPr>
        <w:fldChar w:fldCharType="begin"/>
      </w:r>
      <w:r w:rsidRPr="00080301">
        <w:rPr>
          <w:noProof/>
          <w:lang w:val="en-US"/>
        </w:rPr>
        <w:instrText xml:space="preserve"> PAGEREF _Toc472779945 \h </w:instrText>
      </w:r>
      <w:r>
        <w:rPr>
          <w:noProof/>
        </w:rPr>
      </w:r>
      <w:r>
        <w:rPr>
          <w:noProof/>
        </w:rPr>
        <w:fldChar w:fldCharType="separate"/>
      </w:r>
      <w:r>
        <w:rPr>
          <w:noProof/>
          <w:lang w:val="en-US"/>
        </w:rPr>
        <w:t>35</w:t>
      </w:r>
      <w:r>
        <w:rPr>
          <w:noProof/>
        </w:rPr>
        <w:fldChar w:fldCharType="end"/>
      </w:r>
    </w:p>
    <w:p w:rsidR="0088093E" w:rsidRPr="0088093E" w:rsidRDefault="0088093E" w:rsidP="0088093E">
      <w:pPr>
        <w:pStyle w:val="TOC2"/>
        <w:tabs>
          <w:tab w:val="left" w:pos="880"/>
          <w:tab w:val="right" w:leader="dot" w:pos="8777"/>
        </w:tabs>
        <w:rPr>
          <w:rFonts w:ascii="Calibri" w:hAnsi="Calibri"/>
          <w:noProof/>
          <w:lang w:val="en-US" w:eastAsia="de-CH"/>
        </w:rPr>
      </w:pPr>
      <w:r w:rsidRPr="00EA2819">
        <w:rPr>
          <w:rFonts w:cs="Arial"/>
          <w:noProof/>
        </w:rPr>
        <w:t>L2.</w:t>
      </w:r>
      <w:r w:rsidRPr="0088093E">
        <w:rPr>
          <w:rFonts w:ascii="Calibri" w:hAnsi="Calibri"/>
          <w:noProof/>
          <w:lang w:val="en-US" w:eastAsia="de-CH"/>
        </w:rPr>
        <w:tab/>
      </w:r>
      <w:r w:rsidRPr="00EA2819">
        <w:rPr>
          <w:rFonts w:cs="Arial"/>
          <w:noProof/>
        </w:rPr>
        <w:t>Existing Projects</w:t>
      </w:r>
      <w:r w:rsidRPr="00080301">
        <w:rPr>
          <w:noProof/>
          <w:lang w:val="en-US"/>
        </w:rPr>
        <w:tab/>
      </w:r>
      <w:r>
        <w:rPr>
          <w:noProof/>
        </w:rPr>
        <w:fldChar w:fldCharType="begin"/>
      </w:r>
      <w:r w:rsidRPr="00080301">
        <w:rPr>
          <w:noProof/>
          <w:lang w:val="en-US"/>
        </w:rPr>
        <w:instrText xml:space="preserve"> PAGEREF _Toc472779946 \h </w:instrText>
      </w:r>
      <w:r>
        <w:rPr>
          <w:noProof/>
        </w:rPr>
      </w:r>
      <w:r>
        <w:rPr>
          <w:noProof/>
        </w:rPr>
        <w:fldChar w:fldCharType="separate"/>
      </w:r>
      <w:r>
        <w:rPr>
          <w:noProof/>
          <w:lang w:val="en-US"/>
        </w:rPr>
        <w:t>35</w:t>
      </w:r>
      <w:r>
        <w:rPr>
          <w:noProof/>
        </w:rPr>
        <w:fldChar w:fldCharType="end"/>
      </w:r>
    </w:p>
    <w:p w:rsidR="0088093E" w:rsidRPr="0088093E" w:rsidRDefault="0088093E" w:rsidP="0088093E">
      <w:pPr>
        <w:pStyle w:val="TOC1"/>
        <w:tabs>
          <w:tab w:val="left" w:pos="440"/>
          <w:tab w:val="right" w:leader="dot" w:pos="8777"/>
        </w:tabs>
        <w:rPr>
          <w:rFonts w:ascii="Calibri" w:hAnsi="Calibri"/>
          <w:lang w:val="en-US" w:eastAsia="de-CH"/>
        </w:rPr>
      </w:pPr>
      <w:r w:rsidRPr="00EA2819">
        <w:rPr>
          <w:rFonts w:cs="Arial"/>
        </w:rPr>
        <w:t>10</w:t>
      </w:r>
      <w:r w:rsidRPr="0088093E">
        <w:rPr>
          <w:rFonts w:ascii="Calibri" w:hAnsi="Calibri"/>
          <w:lang w:val="en-US" w:eastAsia="de-CH"/>
        </w:rPr>
        <w:tab/>
      </w:r>
      <w:r w:rsidRPr="00EA2819">
        <w:rPr>
          <w:rFonts w:cs="Arial"/>
        </w:rPr>
        <w:t>Index of Figures</w:t>
      </w:r>
      <w:r w:rsidRPr="00080301">
        <w:rPr>
          <w:lang w:val="en-US"/>
        </w:rPr>
        <w:tab/>
      </w:r>
      <w:r>
        <w:fldChar w:fldCharType="begin"/>
      </w:r>
      <w:r w:rsidRPr="00080301">
        <w:rPr>
          <w:lang w:val="en-US"/>
        </w:rPr>
        <w:instrText xml:space="preserve"> PAGEREF _Toc472779947 \h </w:instrText>
      </w:r>
      <w:r>
        <w:fldChar w:fldCharType="separate"/>
      </w:r>
      <w:r>
        <w:rPr>
          <w:lang w:val="en-US"/>
        </w:rPr>
        <w:t>36</w:t>
      </w:r>
      <w:r>
        <w:fldChar w:fldCharType="end"/>
      </w:r>
    </w:p>
    <w:p w:rsidR="0088093E" w:rsidRPr="0088093E" w:rsidRDefault="0088093E" w:rsidP="0088093E">
      <w:pPr>
        <w:pStyle w:val="TOC2"/>
        <w:tabs>
          <w:tab w:val="left" w:pos="880"/>
          <w:tab w:val="right" w:leader="dot" w:pos="8777"/>
        </w:tabs>
        <w:rPr>
          <w:rFonts w:ascii="Calibri" w:hAnsi="Calibri"/>
          <w:noProof/>
          <w:lang w:val="en-US" w:eastAsia="de-CH"/>
        </w:rPr>
      </w:pPr>
      <w:r w:rsidRPr="00EA2819">
        <w:rPr>
          <w:rFonts w:cs="Arial"/>
          <w:noProof/>
        </w:rPr>
        <w:t>10.1</w:t>
      </w:r>
      <w:r w:rsidRPr="0088093E">
        <w:rPr>
          <w:rFonts w:ascii="Calibri" w:hAnsi="Calibri"/>
          <w:noProof/>
          <w:lang w:val="en-US" w:eastAsia="de-CH"/>
        </w:rPr>
        <w:tab/>
      </w:r>
      <w:r w:rsidRPr="00EA2819">
        <w:rPr>
          <w:rFonts w:cs="Arial"/>
          <w:noProof/>
        </w:rPr>
        <w:t>Figures</w:t>
      </w:r>
      <w:r w:rsidRPr="00080301">
        <w:rPr>
          <w:noProof/>
          <w:lang w:val="en-US"/>
        </w:rPr>
        <w:tab/>
      </w:r>
      <w:r>
        <w:rPr>
          <w:noProof/>
        </w:rPr>
        <w:fldChar w:fldCharType="begin"/>
      </w:r>
      <w:r w:rsidRPr="00080301">
        <w:rPr>
          <w:noProof/>
          <w:lang w:val="en-US"/>
        </w:rPr>
        <w:instrText xml:space="preserve"> PAGEREF _Toc472779948 \h </w:instrText>
      </w:r>
      <w:r>
        <w:rPr>
          <w:noProof/>
        </w:rPr>
      </w:r>
      <w:r>
        <w:rPr>
          <w:noProof/>
        </w:rPr>
        <w:fldChar w:fldCharType="separate"/>
      </w:r>
      <w:r>
        <w:rPr>
          <w:noProof/>
          <w:lang w:val="en-US"/>
        </w:rPr>
        <w:t>36</w:t>
      </w:r>
      <w:r>
        <w:rPr>
          <w:noProof/>
        </w:rPr>
        <w:fldChar w:fldCharType="end"/>
      </w:r>
    </w:p>
    <w:p w:rsidR="0088093E" w:rsidRPr="009B536F" w:rsidRDefault="0088093E" w:rsidP="0088093E">
      <w:pPr>
        <w:pStyle w:val="TOC2"/>
        <w:tabs>
          <w:tab w:val="left" w:pos="880"/>
          <w:tab w:val="right" w:leader="dot" w:pos="8777"/>
        </w:tabs>
        <w:rPr>
          <w:noProof/>
          <w:lang w:val="en-US"/>
        </w:rPr>
      </w:pPr>
      <w:r w:rsidRPr="00EA2819">
        <w:rPr>
          <w:rFonts w:cs="Arial"/>
          <w:noProof/>
        </w:rPr>
        <w:t>10.2</w:t>
      </w:r>
      <w:r w:rsidRPr="0088093E">
        <w:rPr>
          <w:rFonts w:ascii="Calibri" w:hAnsi="Calibri"/>
          <w:noProof/>
          <w:lang w:val="en-US" w:eastAsia="de-CH"/>
        </w:rPr>
        <w:tab/>
      </w:r>
      <w:r w:rsidRPr="00EA2819">
        <w:rPr>
          <w:rFonts w:cs="Arial"/>
          <w:noProof/>
        </w:rPr>
        <w:t>Chartpairs</w:t>
      </w:r>
      <w:r w:rsidRPr="00080301">
        <w:rPr>
          <w:noProof/>
          <w:lang w:val="en-US"/>
        </w:rPr>
        <w:tab/>
      </w:r>
      <w:r>
        <w:rPr>
          <w:noProof/>
        </w:rPr>
        <w:fldChar w:fldCharType="begin"/>
      </w:r>
      <w:r w:rsidRPr="00080301">
        <w:rPr>
          <w:noProof/>
          <w:lang w:val="en-US"/>
        </w:rPr>
        <w:instrText xml:space="preserve"> PAGEREF _Toc472779949 \h </w:instrText>
      </w:r>
      <w:r>
        <w:rPr>
          <w:noProof/>
        </w:rPr>
      </w:r>
      <w:r>
        <w:rPr>
          <w:noProof/>
        </w:rPr>
        <w:fldChar w:fldCharType="separate"/>
      </w:r>
      <w:r>
        <w:rPr>
          <w:noProof/>
          <w:lang w:val="en-US"/>
        </w:rPr>
        <w:t>36</w:t>
      </w:r>
      <w:r>
        <w:rPr>
          <w:noProof/>
        </w:rPr>
        <w:fldChar w:fldCharType="end"/>
      </w:r>
    </w:p>
    <w:p w:rsidR="0088093E" w:rsidRPr="0088093E" w:rsidRDefault="0088093E" w:rsidP="0088093E">
      <w:pPr>
        <w:pStyle w:val="BodyText"/>
        <w:rPr>
          <w:lang w:val="en-US"/>
        </w:rPr>
      </w:pPr>
    </w:p>
    <w:p w:rsidR="0088093E" w:rsidRPr="0088093E" w:rsidRDefault="0088093E" w:rsidP="0088093E">
      <w:pPr>
        <w:pStyle w:val="TOC1"/>
        <w:tabs>
          <w:tab w:val="left" w:pos="440"/>
          <w:tab w:val="right" w:leader="dot" w:pos="8777"/>
        </w:tabs>
        <w:rPr>
          <w:rFonts w:ascii="Calibri" w:hAnsi="Calibri"/>
          <w:lang w:val="en-US" w:eastAsia="de-CH"/>
        </w:rPr>
      </w:pPr>
      <w:r w:rsidRPr="00EA2819">
        <w:rPr>
          <w:rFonts w:cs="Arial"/>
        </w:rPr>
        <w:t>A.</w:t>
      </w:r>
      <w:r w:rsidRPr="0088093E">
        <w:rPr>
          <w:rFonts w:ascii="Calibri" w:hAnsi="Calibri"/>
          <w:lang w:val="en-US" w:eastAsia="de-CH"/>
        </w:rPr>
        <w:tab/>
      </w:r>
      <w:r w:rsidRPr="00EA2819">
        <w:rPr>
          <w:rFonts w:cs="Arial"/>
        </w:rPr>
        <w:t>Attachment</w:t>
      </w:r>
      <w:r w:rsidRPr="00080301">
        <w:rPr>
          <w:lang w:val="en-US"/>
        </w:rPr>
        <w:tab/>
      </w:r>
      <w:r>
        <w:rPr>
          <w:lang w:val="en-US"/>
        </w:rPr>
        <w:t>A</w:t>
      </w:r>
      <w:r>
        <w:fldChar w:fldCharType="begin"/>
      </w:r>
      <w:r w:rsidRPr="00080301">
        <w:rPr>
          <w:lang w:val="en-US"/>
        </w:rPr>
        <w:instrText xml:space="preserve"> PAGEREF _Toc472779950 \h </w:instrText>
      </w:r>
      <w:r>
        <w:fldChar w:fldCharType="separate"/>
      </w:r>
      <w:r>
        <w:rPr>
          <w:lang w:val="en-US"/>
        </w:rPr>
        <w:t>1</w:t>
      </w:r>
      <w:r>
        <w:fldChar w:fldCharType="end"/>
      </w:r>
    </w:p>
    <w:p w:rsidR="0088093E" w:rsidRPr="0088093E" w:rsidRDefault="0088093E" w:rsidP="0088093E">
      <w:pPr>
        <w:pStyle w:val="TOC2"/>
        <w:tabs>
          <w:tab w:val="left" w:pos="880"/>
          <w:tab w:val="right" w:leader="dot" w:pos="8777"/>
        </w:tabs>
        <w:rPr>
          <w:rFonts w:ascii="Calibri" w:hAnsi="Calibri"/>
          <w:noProof/>
          <w:lang w:val="en-US" w:eastAsia="de-CH"/>
        </w:rPr>
      </w:pPr>
      <w:r w:rsidRPr="00080301">
        <w:rPr>
          <w:rFonts w:cs="Arial"/>
          <w:noProof/>
          <w:lang w:val="en-US" w:eastAsia="de-CH"/>
        </w:rPr>
        <w:t>A1.</w:t>
      </w:r>
      <w:r w:rsidRPr="0088093E">
        <w:rPr>
          <w:rFonts w:ascii="Calibri" w:hAnsi="Calibri"/>
          <w:noProof/>
          <w:lang w:val="en-US" w:eastAsia="de-CH"/>
        </w:rPr>
        <w:tab/>
      </w:r>
      <w:r w:rsidRPr="00EA2819">
        <w:rPr>
          <w:rFonts w:cs="Arial"/>
          <w:bCs/>
          <w:noProof/>
        </w:rPr>
        <w:t>Project Agreement</w:t>
      </w:r>
      <w:r w:rsidRPr="00080301">
        <w:rPr>
          <w:noProof/>
          <w:lang w:val="en-US"/>
        </w:rPr>
        <w:tab/>
      </w:r>
      <w:r>
        <w:rPr>
          <w:noProof/>
          <w:lang w:val="en-US"/>
        </w:rPr>
        <w:t>A</w:t>
      </w:r>
      <w:r>
        <w:rPr>
          <w:noProof/>
        </w:rPr>
        <w:fldChar w:fldCharType="begin"/>
      </w:r>
      <w:r w:rsidRPr="00080301">
        <w:rPr>
          <w:noProof/>
          <w:lang w:val="en-US"/>
        </w:rPr>
        <w:instrText xml:space="preserve"> PAGEREF _Toc472779951 \h </w:instrText>
      </w:r>
      <w:r>
        <w:rPr>
          <w:noProof/>
        </w:rPr>
      </w:r>
      <w:r>
        <w:rPr>
          <w:noProof/>
        </w:rPr>
        <w:fldChar w:fldCharType="separate"/>
      </w:r>
      <w:r>
        <w:rPr>
          <w:noProof/>
          <w:lang w:val="en-US"/>
        </w:rPr>
        <w:t>1</w:t>
      </w:r>
      <w:r>
        <w:rPr>
          <w:noProof/>
        </w:rPr>
        <w:fldChar w:fldCharType="end"/>
      </w:r>
    </w:p>
    <w:p w:rsidR="0088093E" w:rsidRPr="0088093E" w:rsidRDefault="0088093E" w:rsidP="0088093E">
      <w:pPr>
        <w:pStyle w:val="TOC2"/>
        <w:tabs>
          <w:tab w:val="left" w:pos="880"/>
          <w:tab w:val="right" w:leader="dot" w:pos="8777"/>
        </w:tabs>
        <w:rPr>
          <w:rFonts w:ascii="Calibri" w:hAnsi="Calibri"/>
          <w:noProof/>
          <w:lang w:val="en-US" w:eastAsia="de-CH"/>
        </w:rPr>
      </w:pPr>
      <w:r w:rsidRPr="00EA2819">
        <w:rPr>
          <w:rFonts w:cs="Arial"/>
          <w:noProof/>
        </w:rPr>
        <w:t>A2.</w:t>
      </w:r>
      <w:r w:rsidRPr="0088093E">
        <w:rPr>
          <w:rFonts w:ascii="Calibri" w:hAnsi="Calibri"/>
          <w:noProof/>
          <w:lang w:val="en-US" w:eastAsia="de-CH"/>
        </w:rPr>
        <w:tab/>
      </w:r>
      <w:r w:rsidRPr="00EA2819">
        <w:rPr>
          <w:rFonts w:cs="Arial"/>
          <w:noProof/>
        </w:rPr>
        <w:t>Test Procedure</w:t>
      </w:r>
      <w:r w:rsidRPr="00080301">
        <w:rPr>
          <w:noProof/>
          <w:lang w:val="en-US"/>
        </w:rPr>
        <w:tab/>
      </w:r>
      <w:r>
        <w:rPr>
          <w:noProof/>
          <w:lang w:val="en-US"/>
        </w:rPr>
        <w:t>A</w:t>
      </w:r>
      <w:r>
        <w:rPr>
          <w:noProof/>
        </w:rPr>
        <w:fldChar w:fldCharType="begin"/>
      </w:r>
      <w:r w:rsidRPr="00080301">
        <w:rPr>
          <w:noProof/>
          <w:lang w:val="en-US"/>
        </w:rPr>
        <w:instrText xml:space="preserve"> PAGEREF _Toc472779952 \h </w:instrText>
      </w:r>
      <w:r>
        <w:rPr>
          <w:noProof/>
        </w:rPr>
      </w:r>
      <w:r>
        <w:rPr>
          <w:noProof/>
        </w:rPr>
        <w:fldChar w:fldCharType="separate"/>
      </w:r>
      <w:r>
        <w:rPr>
          <w:noProof/>
          <w:lang w:val="en-US"/>
        </w:rPr>
        <w:t>3</w:t>
      </w:r>
      <w:r>
        <w:rPr>
          <w:noProof/>
        </w:rPr>
        <w:fldChar w:fldCharType="end"/>
      </w:r>
    </w:p>
    <w:p w:rsidR="0088093E" w:rsidRPr="0088093E" w:rsidRDefault="0088093E" w:rsidP="0088093E">
      <w:pPr>
        <w:pStyle w:val="TOC2"/>
        <w:tabs>
          <w:tab w:val="left" w:pos="880"/>
          <w:tab w:val="right" w:leader="dot" w:pos="8777"/>
        </w:tabs>
        <w:rPr>
          <w:rFonts w:ascii="Calibri" w:hAnsi="Calibri"/>
          <w:noProof/>
          <w:lang w:val="en-US" w:eastAsia="de-CH"/>
        </w:rPr>
      </w:pPr>
      <w:r w:rsidRPr="00EA2819">
        <w:rPr>
          <w:rFonts w:cs="Arial"/>
          <w:noProof/>
        </w:rPr>
        <w:t>A3.</w:t>
      </w:r>
      <w:r w:rsidRPr="0088093E">
        <w:rPr>
          <w:rFonts w:ascii="Calibri" w:hAnsi="Calibri"/>
          <w:noProof/>
          <w:lang w:val="en-US" w:eastAsia="de-CH"/>
        </w:rPr>
        <w:tab/>
      </w:r>
      <w:r w:rsidRPr="00EA2819">
        <w:rPr>
          <w:rFonts w:cs="Arial"/>
          <w:noProof/>
        </w:rPr>
        <w:t>Testing Survey</w:t>
      </w:r>
      <w:r w:rsidRPr="00080301">
        <w:rPr>
          <w:noProof/>
          <w:lang w:val="en-US"/>
        </w:rPr>
        <w:tab/>
      </w:r>
      <w:r>
        <w:rPr>
          <w:noProof/>
          <w:lang w:val="en-US"/>
        </w:rPr>
        <w:t>A</w:t>
      </w:r>
      <w:r>
        <w:rPr>
          <w:noProof/>
        </w:rPr>
        <w:fldChar w:fldCharType="begin"/>
      </w:r>
      <w:r w:rsidRPr="00080301">
        <w:rPr>
          <w:noProof/>
          <w:lang w:val="en-US"/>
        </w:rPr>
        <w:instrText xml:space="preserve"> PAGEREF _Toc472779953 \h </w:instrText>
      </w:r>
      <w:r>
        <w:rPr>
          <w:noProof/>
        </w:rPr>
      </w:r>
      <w:r>
        <w:rPr>
          <w:noProof/>
        </w:rPr>
        <w:fldChar w:fldCharType="separate"/>
      </w:r>
      <w:r>
        <w:rPr>
          <w:noProof/>
          <w:lang w:val="en-US"/>
        </w:rPr>
        <w:t>6</w:t>
      </w:r>
      <w:r>
        <w:rPr>
          <w:noProof/>
        </w:rPr>
        <w:fldChar w:fldCharType="end"/>
      </w:r>
    </w:p>
    <w:p w:rsidR="0088093E" w:rsidRPr="0088093E" w:rsidRDefault="0088093E" w:rsidP="0088093E">
      <w:pPr>
        <w:pStyle w:val="TOC2"/>
        <w:tabs>
          <w:tab w:val="left" w:pos="880"/>
          <w:tab w:val="right" w:leader="dot" w:pos="8777"/>
        </w:tabs>
        <w:rPr>
          <w:rFonts w:ascii="Calibri" w:hAnsi="Calibri"/>
          <w:noProof/>
          <w:lang w:val="en-US" w:eastAsia="de-CH"/>
        </w:rPr>
      </w:pPr>
      <w:r w:rsidRPr="00EA2819">
        <w:rPr>
          <w:rFonts w:cs="Arial"/>
          <w:noProof/>
        </w:rPr>
        <w:t>A4.</w:t>
      </w:r>
      <w:r w:rsidRPr="0088093E">
        <w:rPr>
          <w:rFonts w:ascii="Calibri" w:hAnsi="Calibri"/>
          <w:noProof/>
          <w:lang w:val="en-US" w:eastAsia="de-CH"/>
        </w:rPr>
        <w:tab/>
      </w:r>
      <w:r w:rsidRPr="00EA2819">
        <w:rPr>
          <w:rFonts w:cs="Arial"/>
          <w:noProof/>
        </w:rPr>
        <w:t>Testing Survey Results</w:t>
      </w:r>
      <w:r w:rsidRPr="00080301">
        <w:rPr>
          <w:noProof/>
          <w:lang w:val="en-US"/>
        </w:rPr>
        <w:tab/>
      </w:r>
      <w:r>
        <w:rPr>
          <w:noProof/>
          <w:lang w:val="en-US"/>
        </w:rPr>
        <w:t>A</w:t>
      </w:r>
      <w:r>
        <w:rPr>
          <w:noProof/>
        </w:rPr>
        <w:fldChar w:fldCharType="begin"/>
      </w:r>
      <w:r w:rsidRPr="00080301">
        <w:rPr>
          <w:noProof/>
          <w:lang w:val="en-US"/>
        </w:rPr>
        <w:instrText xml:space="preserve"> PAGEREF _Toc472779954 \h </w:instrText>
      </w:r>
      <w:r>
        <w:rPr>
          <w:noProof/>
        </w:rPr>
      </w:r>
      <w:r>
        <w:rPr>
          <w:noProof/>
        </w:rPr>
        <w:fldChar w:fldCharType="separate"/>
      </w:r>
      <w:r>
        <w:rPr>
          <w:noProof/>
          <w:lang w:val="en-US"/>
        </w:rPr>
        <w:t>15</w:t>
      </w:r>
      <w:r>
        <w:rPr>
          <w:noProof/>
        </w:rPr>
        <w:fldChar w:fldCharType="end"/>
      </w:r>
    </w:p>
    <w:p w:rsidR="0088093E" w:rsidRPr="0088093E" w:rsidRDefault="0088093E" w:rsidP="0088093E">
      <w:pPr>
        <w:pStyle w:val="TOC3"/>
        <w:tabs>
          <w:tab w:val="left" w:pos="1320"/>
          <w:tab w:val="right" w:leader="dot" w:pos="8777"/>
        </w:tabs>
        <w:rPr>
          <w:rFonts w:ascii="Calibri" w:hAnsi="Calibri"/>
          <w:noProof/>
          <w:lang w:val="en-US" w:eastAsia="de-CH"/>
        </w:rPr>
      </w:pPr>
      <w:r w:rsidRPr="00EA2819">
        <w:rPr>
          <w:rFonts w:cs="Arial"/>
          <w:noProof/>
        </w:rPr>
        <w:t>A4.1.</w:t>
      </w:r>
      <w:r w:rsidRPr="0088093E">
        <w:rPr>
          <w:rFonts w:ascii="Calibri" w:hAnsi="Calibri"/>
          <w:noProof/>
          <w:lang w:val="en-US" w:eastAsia="de-CH"/>
        </w:rPr>
        <w:tab/>
      </w:r>
      <w:r w:rsidRPr="00EA2819">
        <w:rPr>
          <w:rFonts w:cs="Arial"/>
          <w:noProof/>
        </w:rPr>
        <w:t>Ease of Learning</w:t>
      </w:r>
      <w:r w:rsidRPr="00080301">
        <w:rPr>
          <w:noProof/>
          <w:lang w:val="en-US"/>
        </w:rPr>
        <w:tab/>
      </w:r>
      <w:r>
        <w:rPr>
          <w:noProof/>
          <w:lang w:val="en-US"/>
        </w:rPr>
        <w:t>A</w:t>
      </w:r>
      <w:r>
        <w:rPr>
          <w:noProof/>
        </w:rPr>
        <w:fldChar w:fldCharType="begin"/>
      </w:r>
      <w:r w:rsidRPr="00080301">
        <w:rPr>
          <w:noProof/>
          <w:lang w:val="en-US"/>
        </w:rPr>
        <w:instrText xml:space="preserve"> PAGEREF _Toc472779955 \h </w:instrText>
      </w:r>
      <w:r>
        <w:rPr>
          <w:noProof/>
        </w:rPr>
      </w:r>
      <w:r>
        <w:rPr>
          <w:noProof/>
        </w:rPr>
        <w:fldChar w:fldCharType="separate"/>
      </w:r>
      <w:r>
        <w:rPr>
          <w:noProof/>
          <w:lang w:val="en-US"/>
        </w:rPr>
        <w:t>15</w:t>
      </w:r>
      <w:r>
        <w:rPr>
          <w:noProof/>
        </w:rPr>
        <w:fldChar w:fldCharType="end"/>
      </w:r>
    </w:p>
    <w:p w:rsidR="0088093E" w:rsidRPr="0088093E" w:rsidRDefault="0088093E" w:rsidP="0088093E">
      <w:pPr>
        <w:pStyle w:val="TOC3"/>
        <w:tabs>
          <w:tab w:val="left" w:pos="1320"/>
          <w:tab w:val="right" w:leader="dot" w:pos="8777"/>
        </w:tabs>
        <w:rPr>
          <w:rFonts w:ascii="Calibri" w:hAnsi="Calibri"/>
          <w:noProof/>
          <w:lang w:val="en-US" w:eastAsia="de-CH"/>
        </w:rPr>
      </w:pPr>
      <w:r w:rsidRPr="00EA2819">
        <w:rPr>
          <w:rFonts w:cs="Arial"/>
          <w:noProof/>
        </w:rPr>
        <w:t>A4.2.</w:t>
      </w:r>
      <w:r w:rsidRPr="0088093E">
        <w:rPr>
          <w:rFonts w:ascii="Calibri" w:hAnsi="Calibri"/>
          <w:noProof/>
          <w:lang w:val="en-US" w:eastAsia="de-CH"/>
        </w:rPr>
        <w:tab/>
      </w:r>
      <w:r w:rsidRPr="00EA2819">
        <w:rPr>
          <w:rFonts w:cs="Arial"/>
          <w:noProof/>
        </w:rPr>
        <w:t>Pick &amp; Place</w:t>
      </w:r>
      <w:r w:rsidRPr="00080301">
        <w:rPr>
          <w:noProof/>
          <w:lang w:val="en-US"/>
        </w:rPr>
        <w:tab/>
      </w:r>
      <w:r>
        <w:rPr>
          <w:noProof/>
          <w:lang w:val="en-US"/>
        </w:rPr>
        <w:t>A</w:t>
      </w:r>
      <w:r>
        <w:rPr>
          <w:noProof/>
        </w:rPr>
        <w:fldChar w:fldCharType="begin"/>
      </w:r>
      <w:r w:rsidRPr="00080301">
        <w:rPr>
          <w:noProof/>
          <w:lang w:val="en-US"/>
        </w:rPr>
        <w:instrText xml:space="preserve"> PAGEREF _Toc472779956 \h </w:instrText>
      </w:r>
      <w:r>
        <w:rPr>
          <w:noProof/>
        </w:rPr>
      </w:r>
      <w:r>
        <w:rPr>
          <w:noProof/>
        </w:rPr>
        <w:fldChar w:fldCharType="separate"/>
      </w:r>
      <w:r>
        <w:rPr>
          <w:noProof/>
          <w:lang w:val="en-US"/>
        </w:rPr>
        <w:t>17</w:t>
      </w:r>
      <w:r>
        <w:rPr>
          <w:noProof/>
        </w:rPr>
        <w:fldChar w:fldCharType="end"/>
      </w:r>
    </w:p>
    <w:p w:rsidR="0088093E" w:rsidRPr="0088093E" w:rsidRDefault="0088093E" w:rsidP="0088093E">
      <w:pPr>
        <w:pStyle w:val="TOC3"/>
        <w:tabs>
          <w:tab w:val="left" w:pos="1320"/>
          <w:tab w:val="right" w:leader="dot" w:pos="8777"/>
        </w:tabs>
        <w:rPr>
          <w:rFonts w:ascii="Calibri" w:hAnsi="Calibri"/>
          <w:noProof/>
          <w:lang w:val="en-US" w:eastAsia="de-CH"/>
        </w:rPr>
      </w:pPr>
      <w:r w:rsidRPr="00EA2819">
        <w:rPr>
          <w:rFonts w:cs="Arial"/>
          <w:noProof/>
        </w:rPr>
        <w:t>A4.3.</w:t>
      </w:r>
      <w:r w:rsidRPr="0088093E">
        <w:rPr>
          <w:rFonts w:ascii="Calibri" w:hAnsi="Calibri"/>
          <w:noProof/>
          <w:lang w:val="en-US" w:eastAsia="de-CH"/>
        </w:rPr>
        <w:tab/>
      </w:r>
      <w:r w:rsidRPr="00EA2819">
        <w:rPr>
          <w:rFonts w:cs="Arial"/>
          <w:noProof/>
        </w:rPr>
        <w:t>Jump’n’Run</w:t>
      </w:r>
      <w:r w:rsidRPr="00080301">
        <w:rPr>
          <w:noProof/>
          <w:lang w:val="en-US"/>
        </w:rPr>
        <w:tab/>
      </w:r>
      <w:r>
        <w:rPr>
          <w:noProof/>
          <w:lang w:val="en-US"/>
        </w:rPr>
        <w:t>A</w:t>
      </w:r>
      <w:r>
        <w:rPr>
          <w:noProof/>
        </w:rPr>
        <w:fldChar w:fldCharType="begin"/>
      </w:r>
      <w:r w:rsidRPr="00080301">
        <w:rPr>
          <w:noProof/>
          <w:lang w:val="en-US"/>
        </w:rPr>
        <w:instrText xml:space="preserve"> PAGEREF _Toc472779957 \h </w:instrText>
      </w:r>
      <w:r>
        <w:rPr>
          <w:noProof/>
        </w:rPr>
      </w:r>
      <w:r>
        <w:rPr>
          <w:noProof/>
        </w:rPr>
        <w:fldChar w:fldCharType="separate"/>
      </w:r>
      <w:r>
        <w:rPr>
          <w:noProof/>
          <w:lang w:val="en-US"/>
        </w:rPr>
        <w:t>19</w:t>
      </w:r>
      <w:r>
        <w:rPr>
          <w:noProof/>
        </w:rPr>
        <w:fldChar w:fldCharType="end"/>
      </w:r>
    </w:p>
    <w:p w:rsidR="0088093E" w:rsidRPr="0088093E" w:rsidRDefault="0088093E" w:rsidP="0088093E">
      <w:pPr>
        <w:pStyle w:val="TOC3"/>
        <w:tabs>
          <w:tab w:val="left" w:pos="1320"/>
          <w:tab w:val="right" w:leader="dot" w:pos="8777"/>
        </w:tabs>
        <w:rPr>
          <w:rFonts w:ascii="Calibri" w:hAnsi="Calibri"/>
          <w:noProof/>
          <w:lang w:val="en-US" w:eastAsia="de-CH"/>
        </w:rPr>
      </w:pPr>
      <w:r w:rsidRPr="00EA2819">
        <w:rPr>
          <w:rFonts w:cs="Arial"/>
          <w:noProof/>
        </w:rPr>
        <w:t>A4.4.</w:t>
      </w:r>
      <w:r w:rsidRPr="0088093E">
        <w:rPr>
          <w:rFonts w:ascii="Calibri" w:hAnsi="Calibri"/>
          <w:noProof/>
          <w:lang w:val="en-US" w:eastAsia="de-CH"/>
        </w:rPr>
        <w:tab/>
      </w:r>
      <w:r w:rsidRPr="00EA2819">
        <w:rPr>
          <w:rFonts w:cs="Arial"/>
          <w:noProof/>
        </w:rPr>
        <w:t>Ease of Use</w:t>
      </w:r>
      <w:r w:rsidRPr="00080301">
        <w:rPr>
          <w:noProof/>
          <w:lang w:val="en-US"/>
        </w:rPr>
        <w:tab/>
      </w:r>
      <w:r>
        <w:rPr>
          <w:noProof/>
          <w:lang w:val="en-US"/>
        </w:rPr>
        <w:t>A</w:t>
      </w:r>
      <w:r>
        <w:rPr>
          <w:noProof/>
        </w:rPr>
        <w:fldChar w:fldCharType="begin"/>
      </w:r>
      <w:r w:rsidRPr="00080301">
        <w:rPr>
          <w:noProof/>
          <w:lang w:val="en-US"/>
        </w:rPr>
        <w:instrText xml:space="preserve"> PAGEREF _Toc472779958 \h </w:instrText>
      </w:r>
      <w:r>
        <w:rPr>
          <w:noProof/>
        </w:rPr>
      </w:r>
      <w:r>
        <w:rPr>
          <w:noProof/>
        </w:rPr>
        <w:fldChar w:fldCharType="separate"/>
      </w:r>
      <w:r>
        <w:rPr>
          <w:noProof/>
          <w:lang w:val="en-US"/>
        </w:rPr>
        <w:t>21</w:t>
      </w:r>
      <w:r>
        <w:rPr>
          <w:noProof/>
        </w:rPr>
        <w:fldChar w:fldCharType="end"/>
      </w:r>
    </w:p>
    <w:p w:rsidR="0088093E" w:rsidRPr="00825563" w:rsidRDefault="0088093E" w:rsidP="0088093E">
      <w:pPr>
        <w:pStyle w:val="Einleitung"/>
        <w:numPr>
          <w:ilvl w:val="0"/>
          <w:numId w:val="0"/>
        </w:numPr>
        <w:rPr>
          <w:rFonts w:cs="Arial"/>
          <w:spacing w:val="-5"/>
          <w:sz w:val="22"/>
          <w:szCs w:val="22"/>
          <w:lang w:val="en-GB"/>
        </w:rPr>
      </w:pPr>
      <w:r w:rsidRPr="00825563">
        <w:rPr>
          <w:rFonts w:cs="Arial"/>
          <w:spacing w:val="-5"/>
          <w:sz w:val="22"/>
          <w:szCs w:val="22"/>
          <w:lang w:val="en-GB"/>
        </w:rPr>
        <w:lastRenderedPageBreak/>
        <w:fldChar w:fldCharType="end"/>
      </w:r>
    </w:p>
    <w:p w:rsidR="0088093E" w:rsidRPr="00825563" w:rsidRDefault="0088093E" w:rsidP="0088093E">
      <w:pPr>
        <w:rPr>
          <w:rFonts w:cs="Arial"/>
          <w:b/>
          <w:noProof/>
        </w:rPr>
        <w:sectPr w:rsidR="0088093E" w:rsidRPr="00825563">
          <w:pgSz w:w="11906" w:h="16838"/>
          <w:pgMar w:top="1418" w:right="1418" w:bottom="1134" w:left="1701" w:header="958" w:footer="958" w:gutter="0"/>
          <w:pgNumType w:start="1"/>
          <w:cols w:space="720"/>
        </w:sectPr>
      </w:pPr>
    </w:p>
    <w:p w:rsidR="0088093E" w:rsidRPr="00825563" w:rsidRDefault="0088093E" w:rsidP="0088093E">
      <w:pPr>
        <w:pStyle w:val="Einleitung"/>
        <w:numPr>
          <w:ilvl w:val="0"/>
          <w:numId w:val="30"/>
        </w:numPr>
        <w:ind w:left="0" w:firstLine="0"/>
        <w:rPr>
          <w:rFonts w:cs="Arial"/>
          <w:lang w:val="en-GB"/>
        </w:rPr>
      </w:pPr>
      <w:bookmarkStart w:id="0" w:name="_Toc472779859"/>
      <w:r w:rsidRPr="00825563">
        <w:rPr>
          <w:rFonts w:cs="Arial"/>
          <w:lang w:val="en-GB"/>
        </w:rPr>
        <w:lastRenderedPageBreak/>
        <w:t>Introduction (Dominic)</w:t>
      </w:r>
      <w:bookmarkEnd w:id="0"/>
    </w:p>
    <w:p w:rsidR="0088093E" w:rsidRPr="00B15DA6" w:rsidRDefault="0088093E" w:rsidP="0088093E">
      <w:pPr>
        <w:pStyle w:val="BodyText"/>
        <w:rPr>
          <w:rFonts w:ascii="Arial" w:hAnsi="Arial" w:cs="Arial"/>
          <w:color w:val="00B050"/>
        </w:rPr>
      </w:pPr>
      <w:r w:rsidRPr="00B15DA6">
        <w:rPr>
          <w:rFonts w:ascii="Arial" w:hAnsi="Arial" w:cs="Arial"/>
          <w:color w:val="00B050"/>
        </w:rPr>
        <w:t>This chapter contains an overview of the project. It describes what has been accomplished with the project and which topics are covered.</w:t>
      </w:r>
    </w:p>
    <w:p w:rsidR="0088093E" w:rsidRPr="00825563" w:rsidRDefault="0088093E" w:rsidP="0088093E">
      <w:pPr>
        <w:pStyle w:val="Heading2"/>
        <w:numPr>
          <w:ilvl w:val="1"/>
          <w:numId w:val="30"/>
        </w:numPr>
        <w:ind w:left="578" w:hanging="578"/>
        <w:rPr>
          <w:rFonts w:cs="Arial"/>
        </w:rPr>
      </w:pPr>
      <w:bookmarkStart w:id="1" w:name="_Toc472779860"/>
      <w:r w:rsidRPr="00825563">
        <w:rPr>
          <w:rFonts w:cs="Arial"/>
        </w:rPr>
        <w:t>What has been achieved?</w:t>
      </w:r>
      <w:bookmarkEnd w:id="1"/>
    </w:p>
    <w:p w:rsidR="0088093E" w:rsidRPr="00B15DA6" w:rsidRDefault="0088093E" w:rsidP="0088093E">
      <w:pPr>
        <w:pStyle w:val="BodyText"/>
        <w:rPr>
          <w:rFonts w:ascii="Arial" w:hAnsi="Arial" w:cs="Arial"/>
          <w:color w:val="00B050"/>
        </w:rPr>
      </w:pPr>
      <w:r w:rsidRPr="00B15DA6">
        <w:rPr>
          <w:rFonts w:ascii="Arial" w:hAnsi="Arial" w:cs="Arial"/>
          <w:color w:val="00B050"/>
        </w:rPr>
        <w:t>Within the scope of this project a prototype for methods of navigation in the virtual reality space has been created. This prototype contains five different methods of navigation</w:t>
      </w:r>
      <w:ins w:id="2" w:author="Groux Marcel (s)" w:date="2017-01-21T17:48:00Z">
        <w:r w:rsidR="004D27DB">
          <w:rPr>
            <w:rFonts w:ascii="Arial" w:hAnsi="Arial" w:cs="Arial"/>
            <w:color w:val="00B050"/>
          </w:rPr>
          <w:t>, f</w:t>
        </w:r>
        <w:r w:rsidR="0096348A">
          <w:rPr>
            <w:rFonts w:ascii="Arial" w:hAnsi="Arial" w:cs="Arial"/>
            <w:color w:val="00B050"/>
          </w:rPr>
          <w:t>rom these 5 we tested four movements methods with participants.</w:t>
        </w:r>
      </w:ins>
      <w:r w:rsidRPr="00B15DA6">
        <w:rPr>
          <w:rFonts w:ascii="Arial" w:hAnsi="Arial" w:cs="Arial"/>
          <w:color w:val="00B050"/>
        </w:rPr>
        <w:t xml:space="preserve"> </w:t>
      </w:r>
      <w:del w:id="3" w:author="Groux Marcel (s)" w:date="2017-01-21T17:48:00Z">
        <w:r w:rsidRPr="00B15DA6" w:rsidDel="004D27DB">
          <w:rPr>
            <w:rFonts w:ascii="Arial" w:hAnsi="Arial" w:cs="Arial"/>
            <w:color w:val="00B050"/>
          </w:rPr>
          <w:delText xml:space="preserve">covering the two main groups of navigation methods, teleporting and walking. </w:delText>
        </w:r>
      </w:del>
    </w:p>
    <w:p w:rsidR="0088093E" w:rsidRPr="00B15DA6" w:rsidRDefault="0088093E" w:rsidP="0088093E">
      <w:pPr>
        <w:pStyle w:val="BodyText"/>
        <w:rPr>
          <w:rFonts w:ascii="Arial" w:hAnsi="Arial" w:cs="Arial"/>
          <w:color w:val="00B050"/>
        </w:rPr>
      </w:pPr>
      <w:r w:rsidRPr="00B15DA6">
        <w:rPr>
          <w:rFonts w:ascii="Arial" w:hAnsi="Arial" w:cs="Arial"/>
          <w:color w:val="00B050"/>
        </w:rPr>
        <w:t>To further use this prototype in upcoming projects a concept containing suggestions for using the different navigation methods</w:t>
      </w:r>
      <w:ins w:id="4" w:author="Groux Marcel (s)" w:date="2017-01-21T17:56:00Z">
        <w:r w:rsidR="0096348A">
          <w:rPr>
            <w:rFonts w:ascii="Arial" w:hAnsi="Arial" w:cs="Arial"/>
            <w:color w:val="00B050"/>
          </w:rPr>
          <w:t xml:space="preserve"> has been </w:t>
        </w:r>
        <w:proofErr w:type="spellStart"/>
        <w:r w:rsidR="0096348A">
          <w:rPr>
            <w:rFonts w:ascii="Arial" w:hAnsi="Arial" w:cs="Arial"/>
            <w:color w:val="00B050"/>
          </w:rPr>
          <w:t>created.</w:t>
        </w:r>
      </w:ins>
      <w:del w:id="5" w:author="Groux Marcel (s)" w:date="2017-01-21T17:57:00Z">
        <w:r w:rsidRPr="00B15DA6" w:rsidDel="0096348A">
          <w:rPr>
            <w:rFonts w:ascii="Arial" w:hAnsi="Arial" w:cs="Arial"/>
            <w:color w:val="00B050"/>
          </w:rPr>
          <w:delText xml:space="preserve">. </w:delText>
        </w:r>
      </w:del>
      <w:ins w:id="6" w:author="Groux Marcel (s)" w:date="2017-01-21T17:59:00Z">
        <w:r w:rsidR="0096348A">
          <w:rPr>
            <w:rFonts w:ascii="Arial" w:hAnsi="Arial" w:cs="Arial"/>
            <w:color w:val="00B050"/>
          </w:rPr>
          <w:t>We</w:t>
        </w:r>
        <w:proofErr w:type="spellEnd"/>
        <w:r w:rsidR="0096348A">
          <w:rPr>
            <w:rFonts w:ascii="Arial" w:hAnsi="Arial" w:cs="Arial"/>
            <w:color w:val="00B050"/>
          </w:rPr>
          <w:t xml:space="preserve"> also discuss further possible enhancements to the prototype.</w:t>
        </w:r>
      </w:ins>
    </w:p>
    <w:p w:rsidR="0088093E" w:rsidRPr="00825563" w:rsidRDefault="0088093E" w:rsidP="0088093E">
      <w:pPr>
        <w:pStyle w:val="Heading2"/>
        <w:numPr>
          <w:ilvl w:val="1"/>
          <w:numId w:val="30"/>
        </w:numPr>
        <w:ind w:left="578" w:hanging="578"/>
        <w:rPr>
          <w:rFonts w:cs="Arial"/>
        </w:rPr>
      </w:pPr>
      <w:bookmarkStart w:id="7" w:name="_Toc472779861"/>
      <w:r w:rsidRPr="00825563">
        <w:rPr>
          <w:rFonts w:cs="Arial"/>
        </w:rPr>
        <w:t>Why has it been done?</w:t>
      </w:r>
      <w:bookmarkEnd w:id="7"/>
    </w:p>
    <w:p w:rsidR="0088093E" w:rsidRPr="00B15DA6" w:rsidRDefault="0088093E" w:rsidP="0088093E">
      <w:pPr>
        <w:pStyle w:val="BodyText"/>
        <w:rPr>
          <w:rFonts w:ascii="Arial" w:hAnsi="Arial" w:cs="Arial"/>
          <w:color w:val="00B050"/>
        </w:rPr>
      </w:pPr>
      <w:r w:rsidRPr="00B15DA6">
        <w:rPr>
          <w:rFonts w:ascii="Arial" w:hAnsi="Arial" w:cs="Arial"/>
          <w:color w:val="00B050"/>
        </w:rPr>
        <w:t xml:space="preserve">The prototype was created to analyse the navigation methods in the virtual reality and to create suggestions on which navigation method to use in which environment and / or scenario. </w:t>
      </w:r>
    </w:p>
    <w:p w:rsidR="0088093E" w:rsidRPr="00825563" w:rsidRDefault="0088093E" w:rsidP="0088093E">
      <w:pPr>
        <w:pStyle w:val="Heading2"/>
        <w:numPr>
          <w:ilvl w:val="1"/>
          <w:numId w:val="30"/>
        </w:numPr>
        <w:ind w:left="578" w:hanging="578"/>
        <w:rPr>
          <w:rFonts w:cs="Arial"/>
        </w:rPr>
      </w:pPr>
      <w:bookmarkStart w:id="8" w:name="_Toc472779862"/>
      <w:r w:rsidRPr="00825563">
        <w:rPr>
          <w:rFonts w:cs="Arial"/>
        </w:rPr>
        <w:t>How has it been achieved?</w:t>
      </w:r>
      <w:bookmarkEnd w:id="8"/>
    </w:p>
    <w:p w:rsidR="0088093E" w:rsidRPr="00B15DA6" w:rsidRDefault="0088093E" w:rsidP="0088093E">
      <w:pPr>
        <w:pStyle w:val="BodyText"/>
        <w:rPr>
          <w:rFonts w:ascii="Arial" w:hAnsi="Arial" w:cs="Arial"/>
          <w:color w:val="00B050"/>
        </w:rPr>
      </w:pPr>
      <w:r w:rsidRPr="00B15DA6">
        <w:rPr>
          <w:rFonts w:ascii="Arial" w:hAnsi="Arial" w:cs="Arial"/>
          <w:color w:val="00B050"/>
        </w:rPr>
        <w:t>The creation of the prototype can be divided into two parts. In the first part we research</w:t>
      </w:r>
      <w:ins w:id="9" w:author="Groux Marcel (s)" w:date="2017-01-21T17:48:00Z">
        <w:r w:rsidR="004D27DB">
          <w:rPr>
            <w:rFonts w:ascii="Arial" w:hAnsi="Arial" w:cs="Arial"/>
            <w:color w:val="00B050"/>
          </w:rPr>
          <w:t>ed</w:t>
        </w:r>
      </w:ins>
      <w:r w:rsidRPr="00B15DA6">
        <w:rPr>
          <w:rFonts w:ascii="Arial" w:hAnsi="Arial" w:cs="Arial"/>
          <w:color w:val="00B050"/>
        </w:rPr>
        <w:t xml:space="preserve"> many different navigation methods and their used parameters. Based on those we cho</w:t>
      </w:r>
      <w:del w:id="10" w:author="Groux Marcel (s)" w:date="2017-01-21T17:48:00Z">
        <w:r w:rsidRPr="00B15DA6" w:rsidDel="004D27DB">
          <w:rPr>
            <w:rFonts w:ascii="Arial" w:hAnsi="Arial" w:cs="Arial"/>
            <w:color w:val="00B050"/>
          </w:rPr>
          <w:delText>o</w:delText>
        </w:r>
      </w:del>
      <w:r w:rsidRPr="00B15DA6">
        <w:rPr>
          <w:rFonts w:ascii="Arial" w:hAnsi="Arial" w:cs="Arial"/>
          <w:color w:val="00B050"/>
        </w:rPr>
        <w:t xml:space="preserve">se </w:t>
      </w:r>
      <w:del w:id="11" w:author="Groux Marcel (s)" w:date="2017-01-21T17:49:00Z">
        <w:r w:rsidRPr="00B15DA6" w:rsidDel="004D27DB">
          <w:rPr>
            <w:rFonts w:ascii="Arial" w:hAnsi="Arial" w:cs="Arial"/>
            <w:color w:val="00B050"/>
          </w:rPr>
          <w:delText>a number of</w:delText>
        </w:r>
      </w:del>
      <w:ins w:id="12" w:author="Groux Marcel (s)" w:date="2017-01-21T17:49:00Z">
        <w:r w:rsidR="004D27DB">
          <w:rPr>
            <w:rFonts w:ascii="Arial" w:hAnsi="Arial" w:cs="Arial"/>
            <w:color w:val="00B050"/>
          </w:rPr>
          <w:t xml:space="preserve"> certain</w:t>
        </w:r>
      </w:ins>
      <w:r w:rsidRPr="00B15DA6">
        <w:rPr>
          <w:rFonts w:ascii="Arial" w:hAnsi="Arial" w:cs="Arial"/>
          <w:color w:val="00B050"/>
        </w:rPr>
        <w:t xml:space="preserve"> navigation methods </w:t>
      </w:r>
      <w:del w:id="13" w:author="Groux Marcel (s)" w:date="2017-01-21T17:49:00Z">
        <w:r w:rsidRPr="00B15DA6" w:rsidDel="004D27DB">
          <w:rPr>
            <w:rFonts w:ascii="Arial" w:hAnsi="Arial" w:cs="Arial"/>
            <w:color w:val="00B050"/>
          </w:rPr>
          <w:delText xml:space="preserve">we wanted </w:delText>
        </w:r>
      </w:del>
      <w:r w:rsidRPr="00B15DA6">
        <w:rPr>
          <w:rFonts w:ascii="Arial" w:hAnsi="Arial" w:cs="Arial"/>
          <w:color w:val="00B050"/>
        </w:rPr>
        <w:t xml:space="preserve">to implement and created a concept and idea how we imagined them to be implemented. The second part covers the implementation </w:t>
      </w:r>
      <w:del w:id="14" w:author="Groux Marcel (s)" w:date="2017-01-21T17:51:00Z">
        <w:r w:rsidRPr="00B15DA6" w:rsidDel="004D27DB">
          <w:rPr>
            <w:rFonts w:ascii="Arial" w:hAnsi="Arial" w:cs="Arial"/>
            <w:color w:val="00B050"/>
          </w:rPr>
          <w:delText xml:space="preserve">and various self-tests on a weekly basis </w:delText>
        </w:r>
      </w:del>
      <w:r w:rsidRPr="00B15DA6">
        <w:rPr>
          <w:rFonts w:ascii="Arial" w:hAnsi="Arial" w:cs="Arial"/>
          <w:color w:val="00B050"/>
        </w:rPr>
        <w:t xml:space="preserve">to create the prototype for the chosen navigation methods. </w:t>
      </w:r>
    </w:p>
    <w:p w:rsidR="0088093E" w:rsidRPr="00B15DA6" w:rsidRDefault="0088093E" w:rsidP="0088093E">
      <w:pPr>
        <w:pStyle w:val="BodyText"/>
        <w:rPr>
          <w:rFonts w:ascii="Arial" w:hAnsi="Arial" w:cs="Arial"/>
          <w:color w:val="00B050"/>
        </w:rPr>
      </w:pPr>
      <w:r w:rsidRPr="00B15DA6">
        <w:rPr>
          <w:rFonts w:ascii="Arial" w:hAnsi="Arial" w:cs="Arial"/>
          <w:color w:val="00B050"/>
        </w:rPr>
        <w:t xml:space="preserve">Regarding the technical aspects, we used the game engine </w:t>
      </w:r>
      <w:proofErr w:type="spellStart"/>
      <w:r w:rsidRPr="00B15DA6">
        <w:rPr>
          <w:rFonts w:ascii="Arial" w:hAnsi="Arial" w:cs="Arial"/>
          <w:color w:val="00B050"/>
        </w:rPr>
        <w:t>UnrealEngine</w:t>
      </w:r>
      <w:proofErr w:type="spellEnd"/>
      <w:r w:rsidRPr="00B15DA6">
        <w:rPr>
          <w:rFonts w:ascii="Arial" w:hAnsi="Arial" w:cs="Arial"/>
          <w:color w:val="00B050"/>
        </w:rPr>
        <w:t xml:space="preserve"> 4 and the virtual reality device HTC </w:t>
      </w:r>
      <w:proofErr w:type="spellStart"/>
      <w:r w:rsidRPr="00B15DA6">
        <w:rPr>
          <w:rFonts w:ascii="Arial" w:hAnsi="Arial" w:cs="Arial"/>
          <w:color w:val="00B050"/>
        </w:rPr>
        <w:t>Vive</w:t>
      </w:r>
      <w:proofErr w:type="spellEnd"/>
      <w:r w:rsidRPr="00B15DA6">
        <w:rPr>
          <w:rFonts w:ascii="Arial" w:hAnsi="Arial" w:cs="Arial"/>
          <w:color w:val="00B050"/>
        </w:rPr>
        <w:t>.</w:t>
      </w:r>
    </w:p>
    <w:p w:rsidR="0088093E" w:rsidRPr="00825563" w:rsidRDefault="0088093E" w:rsidP="0088093E">
      <w:pPr>
        <w:pStyle w:val="Heading2"/>
        <w:numPr>
          <w:ilvl w:val="1"/>
          <w:numId w:val="30"/>
        </w:numPr>
        <w:ind w:left="578" w:hanging="578"/>
        <w:rPr>
          <w:rFonts w:cs="Arial"/>
        </w:rPr>
      </w:pPr>
      <w:bookmarkStart w:id="15" w:name="_Toc472779863"/>
      <w:r w:rsidRPr="00825563">
        <w:rPr>
          <w:rFonts w:cs="Arial"/>
        </w:rPr>
        <w:t>Readers Guide: How is the rest of the document constructed?</w:t>
      </w:r>
      <w:bookmarkEnd w:id="15"/>
    </w:p>
    <w:p w:rsidR="0088093E" w:rsidRPr="00B15DA6" w:rsidRDefault="0088093E" w:rsidP="0088093E">
      <w:pPr>
        <w:pStyle w:val="BodyText"/>
        <w:rPr>
          <w:rFonts w:ascii="Arial" w:hAnsi="Arial" w:cs="Arial"/>
          <w:color w:val="00B050"/>
        </w:rPr>
      </w:pPr>
      <w:r w:rsidRPr="00B15DA6">
        <w:rPr>
          <w:rFonts w:ascii="Arial" w:hAnsi="Arial" w:cs="Arial"/>
          <w:color w:val="00B050"/>
        </w:rPr>
        <w:t xml:space="preserve">The document consists of two </w:t>
      </w:r>
      <w:del w:id="16" w:author="Groux Marcel (s)" w:date="2017-01-21T17:55:00Z">
        <w:r w:rsidRPr="00B15DA6" w:rsidDel="0096348A">
          <w:rPr>
            <w:rFonts w:ascii="Arial" w:hAnsi="Arial" w:cs="Arial"/>
            <w:color w:val="00B050"/>
          </w:rPr>
          <w:delText xml:space="preserve">separate </w:delText>
        </w:r>
      </w:del>
      <w:r w:rsidRPr="00B15DA6">
        <w:rPr>
          <w:rFonts w:ascii="Arial" w:hAnsi="Arial" w:cs="Arial"/>
          <w:color w:val="00B050"/>
        </w:rPr>
        <w:t xml:space="preserve">parts. The first one contains the theoretical aspects covering </w:t>
      </w:r>
      <w:del w:id="17" w:author="Groux Marcel (s)" w:date="2017-01-21T17:55:00Z">
        <w:r w:rsidRPr="00B15DA6" w:rsidDel="0096348A">
          <w:rPr>
            <w:rFonts w:ascii="Arial" w:hAnsi="Arial" w:cs="Arial"/>
            <w:color w:val="00B050"/>
          </w:rPr>
          <w:delText>the problem</w:delText>
        </w:r>
      </w:del>
      <w:ins w:id="18" w:author="Groux Marcel (s)" w:date="2017-01-21T17:55:00Z">
        <w:r w:rsidR="0096348A">
          <w:rPr>
            <w:rFonts w:ascii="Arial" w:hAnsi="Arial" w:cs="Arial"/>
            <w:color w:val="00B050"/>
          </w:rPr>
          <w:t>the goals</w:t>
        </w:r>
      </w:ins>
      <w:r w:rsidRPr="00B15DA6">
        <w:rPr>
          <w:rFonts w:ascii="Arial" w:hAnsi="Arial" w:cs="Arial"/>
          <w:color w:val="00B050"/>
        </w:rPr>
        <w:t xml:space="preserve"> and the research. The second part addresses the practical aspects of implementation</w:t>
      </w:r>
      <w:ins w:id="19" w:author="Groux Marcel (s)" w:date="2017-01-21T17:56:00Z">
        <w:r w:rsidR="0096348A">
          <w:rPr>
            <w:rFonts w:ascii="Arial" w:hAnsi="Arial" w:cs="Arial"/>
            <w:color w:val="00B050"/>
          </w:rPr>
          <w:t>,</w:t>
        </w:r>
      </w:ins>
      <w:r w:rsidRPr="00B15DA6">
        <w:rPr>
          <w:rFonts w:ascii="Arial" w:hAnsi="Arial" w:cs="Arial"/>
          <w:color w:val="00B050"/>
        </w:rPr>
        <w:t xml:space="preserve"> </w:t>
      </w:r>
      <w:del w:id="20" w:author="Groux Marcel (s)" w:date="2017-01-21T17:56:00Z">
        <w:r w:rsidRPr="00B15DA6" w:rsidDel="0096348A">
          <w:rPr>
            <w:rFonts w:ascii="Arial" w:hAnsi="Arial" w:cs="Arial"/>
            <w:color w:val="00B050"/>
          </w:rPr>
          <w:delText xml:space="preserve">and </w:delText>
        </w:r>
      </w:del>
      <w:r w:rsidRPr="00B15DA6">
        <w:rPr>
          <w:rFonts w:ascii="Arial" w:hAnsi="Arial" w:cs="Arial"/>
          <w:color w:val="00B050"/>
        </w:rPr>
        <w:t>testing</w:t>
      </w:r>
      <w:ins w:id="21" w:author="Groux Marcel (s)" w:date="2017-01-21T17:56:00Z">
        <w:r w:rsidR="0096348A">
          <w:rPr>
            <w:rFonts w:ascii="Arial" w:hAnsi="Arial" w:cs="Arial"/>
            <w:color w:val="00B050"/>
          </w:rPr>
          <w:t xml:space="preserve"> and suggestions</w:t>
        </w:r>
      </w:ins>
      <w:r w:rsidRPr="00B15DA6">
        <w:rPr>
          <w:rFonts w:ascii="Arial" w:hAnsi="Arial" w:cs="Arial"/>
          <w:color w:val="00B050"/>
        </w:rPr>
        <w:t>.</w:t>
      </w:r>
    </w:p>
    <w:p w:rsidR="0088093E" w:rsidRPr="00825563" w:rsidRDefault="0088093E" w:rsidP="0088093E">
      <w:pPr>
        <w:pStyle w:val="Heading1"/>
        <w:rPr>
          <w:rFonts w:cs="Arial"/>
        </w:rPr>
      </w:pPr>
      <w:bookmarkStart w:id="22" w:name="_Toc472779864"/>
      <w:r w:rsidRPr="00825563">
        <w:rPr>
          <w:rFonts w:cs="Arial"/>
        </w:rPr>
        <w:lastRenderedPageBreak/>
        <w:t>Initial Position</w:t>
      </w:r>
      <w:bookmarkEnd w:id="22"/>
    </w:p>
    <w:p w:rsidR="0088093E" w:rsidRPr="00825563" w:rsidRDefault="0088093E" w:rsidP="0088093E">
      <w:pPr>
        <w:pStyle w:val="Heading2"/>
        <w:numPr>
          <w:ilvl w:val="1"/>
          <w:numId w:val="30"/>
        </w:numPr>
        <w:ind w:left="578" w:hanging="578"/>
        <w:rPr>
          <w:rFonts w:cs="Arial"/>
        </w:rPr>
      </w:pPr>
      <w:bookmarkStart w:id="23" w:name="_Toc472779865"/>
      <w:r w:rsidRPr="00825563">
        <w:rPr>
          <w:rFonts w:cs="Arial"/>
        </w:rPr>
        <w:t>Introduction</w:t>
      </w:r>
      <w:bookmarkEnd w:id="23"/>
    </w:p>
    <w:p w:rsidR="0088093E" w:rsidRPr="00B15DA6" w:rsidRDefault="0088093E" w:rsidP="0088093E">
      <w:pPr>
        <w:pStyle w:val="BodyText"/>
        <w:rPr>
          <w:rFonts w:ascii="Arial" w:hAnsi="Arial" w:cs="Arial"/>
          <w:color w:val="00B050"/>
        </w:rPr>
      </w:pPr>
      <w:r w:rsidRPr="00B15DA6">
        <w:rPr>
          <w:rFonts w:ascii="Arial" w:hAnsi="Arial" w:cs="Arial"/>
          <w:color w:val="00B050"/>
        </w:rPr>
        <w:t>In this chapter the initial position of the project will be introduced. The Application domain will be described and an overall scenario will be shown. Furthermore, the project goals and scope will be stated.</w:t>
      </w:r>
    </w:p>
    <w:p w:rsidR="0088093E" w:rsidRPr="00825563" w:rsidRDefault="0088093E" w:rsidP="0088093E">
      <w:pPr>
        <w:pStyle w:val="Heading2"/>
        <w:numPr>
          <w:ilvl w:val="1"/>
          <w:numId w:val="30"/>
        </w:numPr>
        <w:ind w:left="578" w:hanging="578"/>
        <w:rPr>
          <w:rFonts w:cs="Arial"/>
        </w:rPr>
      </w:pPr>
      <w:bookmarkStart w:id="24" w:name="_Toc472779866"/>
      <w:r w:rsidRPr="00825563">
        <w:rPr>
          <w:rFonts w:cs="Arial"/>
        </w:rPr>
        <w:t>Application domain</w:t>
      </w:r>
      <w:bookmarkEnd w:id="24"/>
    </w:p>
    <w:p w:rsidR="0088093E" w:rsidRPr="00B15DA6" w:rsidRDefault="0088093E" w:rsidP="0088093E">
      <w:pPr>
        <w:pStyle w:val="BodyText"/>
        <w:rPr>
          <w:rFonts w:ascii="Arial" w:hAnsi="Arial" w:cs="Arial"/>
          <w:color w:val="00B050"/>
        </w:rPr>
      </w:pPr>
      <w:r w:rsidRPr="00B15DA6">
        <w:rPr>
          <w:rFonts w:ascii="Arial" w:hAnsi="Arial" w:cs="Arial"/>
          <w:color w:val="00B050"/>
        </w:rPr>
        <w:t>In a first instance the project was created as a proof of concept for the University of Applied Science FHNW and has currently no direct application domain. In a second instance the project could be published and find its usage in the development of virtual reality applications or games.</w:t>
      </w:r>
    </w:p>
    <w:p w:rsidR="0088093E" w:rsidRPr="00825563" w:rsidRDefault="0088093E" w:rsidP="0088093E">
      <w:pPr>
        <w:pStyle w:val="Heading2"/>
        <w:numPr>
          <w:ilvl w:val="1"/>
          <w:numId w:val="30"/>
        </w:numPr>
        <w:ind w:left="578" w:hanging="578"/>
        <w:rPr>
          <w:rFonts w:cs="Arial"/>
        </w:rPr>
      </w:pPr>
      <w:bookmarkStart w:id="25" w:name="_Toc472779867"/>
      <w:r w:rsidRPr="00825563">
        <w:rPr>
          <w:rFonts w:cs="Arial"/>
        </w:rPr>
        <w:t>Overall scenario</w:t>
      </w:r>
      <w:bookmarkEnd w:id="25"/>
    </w:p>
    <w:p w:rsidR="0088093E" w:rsidRPr="00B15DA6" w:rsidRDefault="0088093E" w:rsidP="0088093E">
      <w:pPr>
        <w:pStyle w:val="BodyText"/>
        <w:rPr>
          <w:rFonts w:ascii="Arial" w:hAnsi="Arial" w:cs="Arial"/>
          <w:color w:val="00B050"/>
        </w:rPr>
      </w:pPr>
      <w:r w:rsidRPr="00B15DA6">
        <w:rPr>
          <w:rFonts w:ascii="Arial" w:hAnsi="Arial" w:cs="Arial"/>
          <w:color w:val="00B050"/>
        </w:rPr>
        <w:t>The project covers the research and analyzation of navigation method and the development of a prototype for navigation methods in the virtual reality. The overall goal is to create a concept of different navigation methods with suggestions for each method and their suitability in different scenarios.</w:t>
      </w:r>
    </w:p>
    <w:p w:rsidR="0088093E" w:rsidRPr="00825563" w:rsidRDefault="0088093E" w:rsidP="0088093E">
      <w:pPr>
        <w:pStyle w:val="Heading3"/>
        <w:rPr>
          <w:rFonts w:cs="Arial"/>
        </w:rPr>
      </w:pPr>
      <w:bookmarkStart w:id="26" w:name="_Toc472779868"/>
      <w:r w:rsidRPr="00825563">
        <w:rPr>
          <w:rFonts w:cs="Arial"/>
        </w:rPr>
        <w:t>Target audience</w:t>
      </w:r>
      <w:bookmarkEnd w:id="26"/>
    </w:p>
    <w:p w:rsidR="0088093E" w:rsidRPr="00B15DA6" w:rsidRDefault="0088093E" w:rsidP="0088093E">
      <w:pPr>
        <w:pStyle w:val="BodyText"/>
        <w:rPr>
          <w:rFonts w:ascii="Arial" w:hAnsi="Arial" w:cs="Arial"/>
          <w:color w:val="00B050"/>
        </w:rPr>
      </w:pPr>
      <w:r w:rsidRPr="00B15DA6">
        <w:rPr>
          <w:rFonts w:ascii="Arial" w:hAnsi="Arial" w:cs="Arial"/>
          <w:color w:val="00B050"/>
        </w:rPr>
        <w:t xml:space="preserve">The creation of the prototype is targeted for creators of virtual reality applications </w:t>
      </w:r>
      <w:del w:id="27" w:author="Groux Marcel (s)" w:date="2017-01-21T18:03:00Z">
        <w:r w:rsidRPr="00B15DA6" w:rsidDel="00B0754E">
          <w:rPr>
            <w:rFonts w:ascii="Arial" w:hAnsi="Arial" w:cs="Arial"/>
            <w:color w:val="00B050"/>
          </w:rPr>
          <w:delText xml:space="preserve">and / </w:delText>
        </w:r>
      </w:del>
      <w:r w:rsidRPr="00B15DA6">
        <w:rPr>
          <w:rFonts w:ascii="Arial" w:hAnsi="Arial" w:cs="Arial"/>
          <w:color w:val="00B050"/>
        </w:rPr>
        <w:t>or games used in a home environment.</w:t>
      </w:r>
    </w:p>
    <w:p w:rsidR="0088093E" w:rsidRPr="00825563" w:rsidRDefault="0088093E" w:rsidP="0088093E">
      <w:pPr>
        <w:pStyle w:val="Heading2"/>
        <w:numPr>
          <w:ilvl w:val="1"/>
          <w:numId w:val="30"/>
        </w:numPr>
        <w:ind w:left="578" w:hanging="578"/>
        <w:rPr>
          <w:rFonts w:cs="Arial"/>
        </w:rPr>
      </w:pPr>
      <w:bookmarkStart w:id="28" w:name="_Toc472779869"/>
      <w:r w:rsidRPr="00825563">
        <w:rPr>
          <w:rFonts w:cs="Arial"/>
        </w:rPr>
        <w:t>Project Goals</w:t>
      </w:r>
      <w:bookmarkEnd w:id="28"/>
    </w:p>
    <w:p w:rsidR="0088093E" w:rsidRPr="00B15DA6" w:rsidRDefault="0088093E" w:rsidP="0088093E">
      <w:pPr>
        <w:pStyle w:val="BodyText"/>
        <w:rPr>
          <w:rFonts w:ascii="Arial" w:hAnsi="Arial" w:cs="Arial"/>
          <w:color w:val="00B050"/>
        </w:rPr>
      </w:pPr>
      <w:r w:rsidRPr="00B15DA6">
        <w:rPr>
          <w:rFonts w:ascii="Arial" w:hAnsi="Arial" w:cs="Arial"/>
          <w:color w:val="00B050"/>
        </w:rPr>
        <w:t>The goal of this project is the generation of a concept about the navigation in the Virtual Reality space. The concept is based on a scientific research and should address the questions of the suitability for different navigation methods and the corresponding parameters (e.g. camera angle/area, scaling in space, …) within specific scenarios, which are to be determined.</w:t>
      </w:r>
    </w:p>
    <w:p w:rsidR="0088093E" w:rsidRPr="00B15DA6" w:rsidRDefault="0088093E" w:rsidP="0088093E">
      <w:pPr>
        <w:pStyle w:val="BodyText"/>
        <w:rPr>
          <w:rFonts w:ascii="Arial" w:hAnsi="Arial" w:cs="Arial"/>
          <w:color w:val="00B050"/>
        </w:rPr>
      </w:pPr>
      <w:r w:rsidRPr="00B15DA6">
        <w:rPr>
          <w:rFonts w:ascii="Arial" w:hAnsi="Arial" w:cs="Arial"/>
          <w:color w:val="00B050"/>
        </w:rPr>
        <w:t>Finally, the concept contains a thorough scientific analysis of VR navigation and its parameters, elaborated in a scientific approach and reflecting the current state of research of the Virtual Reality Community as far as possible.</w:t>
      </w:r>
    </w:p>
    <w:p w:rsidR="0088093E" w:rsidRDefault="0088093E" w:rsidP="0088093E">
      <w:pPr>
        <w:pStyle w:val="BodyText"/>
        <w:rPr>
          <w:rFonts w:ascii="Arial" w:hAnsi="Arial" w:cs="Arial"/>
          <w:color w:val="00B050"/>
        </w:rPr>
      </w:pPr>
      <w:r w:rsidRPr="00B15DA6">
        <w:rPr>
          <w:rFonts w:ascii="Arial" w:hAnsi="Arial" w:cs="Arial"/>
          <w:color w:val="00B050"/>
        </w:rPr>
        <w:t>The navigation methods, elaborated in the concept, should be implemented as a template for different scenarios and be tested thoroughly. Such that it can be shown which navigation methods are suited best for different scenarios. Thereby it is to bear in mind that the navigation that we are reviewing should be possible to use in a home-user-environment.</w:t>
      </w:r>
    </w:p>
    <w:p w:rsidR="0088093E" w:rsidRPr="00B15DA6" w:rsidRDefault="0088093E" w:rsidP="0088093E">
      <w:pPr>
        <w:pStyle w:val="BodyText"/>
        <w:rPr>
          <w:rFonts w:ascii="Arial" w:hAnsi="Arial" w:cs="Arial"/>
          <w:color w:val="00B050"/>
        </w:rPr>
      </w:pPr>
    </w:p>
    <w:p w:rsidR="0088093E" w:rsidRPr="00825563" w:rsidRDefault="0088093E" w:rsidP="0088093E">
      <w:pPr>
        <w:pStyle w:val="Heading3"/>
        <w:rPr>
          <w:rFonts w:cs="Arial"/>
        </w:rPr>
      </w:pPr>
      <w:bookmarkStart w:id="29" w:name="_Toc472779870"/>
      <w:r w:rsidRPr="00825563">
        <w:rPr>
          <w:rFonts w:cs="Arial"/>
        </w:rPr>
        <w:lastRenderedPageBreak/>
        <w:t>Navigation Methods</w:t>
      </w:r>
      <w:bookmarkEnd w:id="29"/>
    </w:p>
    <w:p w:rsidR="0088093E" w:rsidRPr="00B15DA6" w:rsidRDefault="0088093E" w:rsidP="0088093E">
      <w:pPr>
        <w:pStyle w:val="BodyText"/>
        <w:rPr>
          <w:rFonts w:ascii="Arial" w:hAnsi="Arial" w:cs="Arial"/>
          <w:color w:val="00B050"/>
        </w:rPr>
      </w:pPr>
      <w:r w:rsidRPr="00B15DA6">
        <w:rPr>
          <w:rFonts w:ascii="Arial" w:hAnsi="Arial" w:cs="Arial"/>
          <w:color w:val="00B050"/>
        </w:rPr>
        <w:t>The following navigation methods will be elaborated in the prototype:</w:t>
      </w:r>
    </w:p>
    <w:p w:rsidR="0088093E" w:rsidRPr="00B15DA6" w:rsidRDefault="0088093E" w:rsidP="0088093E">
      <w:pPr>
        <w:pStyle w:val="BodyText"/>
        <w:numPr>
          <w:ilvl w:val="0"/>
          <w:numId w:val="33"/>
        </w:numPr>
        <w:rPr>
          <w:rFonts w:ascii="Arial" w:hAnsi="Arial" w:cs="Arial"/>
          <w:color w:val="00B050"/>
        </w:rPr>
      </w:pPr>
      <w:r w:rsidRPr="00B15DA6">
        <w:rPr>
          <w:rFonts w:ascii="Arial" w:hAnsi="Arial" w:cs="Arial"/>
          <w:color w:val="00B050"/>
        </w:rPr>
        <w:t>Walking in Place</w:t>
      </w:r>
    </w:p>
    <w:p w:rsidR="0088093E" w:rsidRPr="00B15DA6" w:rsidRDefault="0088093E" w:rsidP="0088093E">
      <w:pPr>
        <w:pStyle w:val="BodyText"/>
        <w:numPr>
          <w:ilvl w:val="0"/>
          <w:numId w:val="33"/>
        </w:numPr>
        <w:rPr>
          <w:rFonts w:ascii="Arial" w:hAnsi="Arial" w:cs="Arial"/>
          <w:color w:val="00B050"/>
        </w:rPr>
      </w:pPr>
      <w:r w:rsidRPr="00B15DA6">
        <w:rPr>
          <w:rFonts w:ascii="Arial" w:hAnsi="Arial" w:cs="Arial"/>
          <w:color w:val="00B050"/>
        </w:rPr>
        <w:t>Walking by Leaning</w:t>
      </w:r>
    </w:p>
    <w:p w:rsidR="0088093E" w:rsidRPr="00B15DA6" w:rsidRDefault="0088093E" w:rsidP="0088093E">
      <w:pPr>
        <w:pStyle w:val="BodyText"/>
        <w:numPr>
          <w:ilvl w:val="0"/>
          <w:numId w:val="33"/>
        </w:numPr>
        <w:rPr>
          <w:rFonts w:ascii="Arial" w:hAnsi="Arial" w:cs="Arial"/>
          <w:color w:val="00B050"/>
        </w:rPr>
      </w:pPr>
      <w:r w:rsidRPr="00B15DA6">
        <w:rPr>
          <w:rFonts w:ascii="Arial" w:hAnsi="Arial" w:cs="Arial"/>
          <w:color w:val="00B050"/>
        </w:rPr>
        <w:t>Scaled Walking</w:t>
      </w:r>
    </w:p>
    <w:p w:rsidR="0088093E" w:rsidRPr="00B15DA6" w:rsidRDefault="0088093E" w:rsidP="0088093E">
      <w:pPr>
        <w:pStyle w:val="BodyText"/>
        <w:numPr>
          <w:ilvl w:val="0"/>
          <w:numId w:val="33"/>
        </w:numPr>
        <w:rPr>
          <w:rFonts w:ascii="Arial" w:hAnsi="Arial" w:cs="Arial"/>
          <w:color w:val="00B050"/>
        </w:rPr>
      </w:pPr>
      <w:r w:rsidRPr="00B15DA6">
        <w:rPr>
          <w:rFonts w:ascii="Arial" w:hAnsi="Arial" w:cs="Arial"/>
          <w:color w:val="00B050"/>
        </w:rPr>
        <w:t>Teleporting</w:t>
      </w:r>
    </w:p>
    <w:p w:rsidR="0088093E" w:rsidRPr="00B15DA6" w:rsidRDefault="0088093E" w:rsidP="0088093E">
      <w:pPr>
        <w:pStyle w:val="BodyText"/>
        <w:numPr>
          <w:ilvl w:val="0"/>
          <w:numId w:val="33"/>
        </w:numPr>
        <w:rPr>
          <w:rFonts w:ascii="Arial" w:hAnsi="Arial" w:cs="Arial"/>
          <w:color w:val="00B050"/>
        </w:rPr>
      </w:pPr>
      <w:r w:rsidRPr="00B15DA6">
        <w:rPr>
          <w:rFonts w:ascii="Arial" w:hAnsi="Arial" w:cs="Arial"/>
          <w:color w:val="00B050"/>
        </w:rPr>
        <w:t>Jumping</w:t>
      </w:r>
    </w:p>
    <w:p w:rsidR="0088093E" w:rsidRPr="00B15DA6" w:rsidRDefault="0088093E" w:rsidP="0088093E">
      <w:pPr>
        <w:pStyle w:val="BodyText"/>
        <w:rPr>
          <w:rFonts w:ascii="Arial" w:hAnsi="Arial" w:cs="Arial"/>
          <w:color w:val="00B050"/>
        </w:rPr>
      </w:pPr>
      <w:r w:rsidRPr="00B15DA6">
        <w:rPr>
          <w:rFonts w:ascii="Arial" w:hAnsi="Arial" w:cs="Arial"/>
          <w:color w:val="00B050"/>
        </w:rPr>
        <w:t>Further details to each navigation method will be given in chapter ‘3.3</w:t>
      </w:r>
      <w:ins w:id="30" w:author="Groux Marcel (s)" w:date="2017-01-21T18:05:00Z">
        <w:r w:rsidR="00B0754E">
          <w:rPr>
            <w:rFonts w:ascii="Arial" w:hAnsi="Arial" w:cs="Arial"/>
            <w:color w:val="00B050"/>
          </w:rPr>
          <w:t>update?</w:t>
        </w:r>
      </w:ins>
      <w:r w:rsidRPr="00B15DA6">
        <w:rPr>
          <w:rFonts w:ascii="Arial" w:hAnsi="Arial" w:cs="Arial"/>
          <w:color w:val="00B050"/>
        </w:rPr>
        <w:t xml:space="preserve"> Research</w:t>
      </w:r>
      <w:ins w:id="31" w:author="Groux Marcel (s)" w:date="2017-01-21T18:05:00Z">
        <w:r w:rsidR="00B0754E">
          <w:rPr>
            <w:rFonts w:ascii="Arial" w:hAnsi="Arial" w:cs="Arial"/>
            <w:color w:val="00B050"/>
          </w:rPr>
          <w:t>ed</w:t>
        </w:r>
      </w:ins>
      <w:r w:rsidRPr="00B15DA6">
        <w:rPr>
          <w:rFonts w:ascii="Arial" w:hAnsi="Arial" w:cs="Arial"/>
          <w:color w:val="00B050"/>
        </w:rPr>
        <w:t xml:space="preserve"> Navigation Methods’.</w:t>
      </w:r>
    </w:p>
    <w:p w:rsidR="0088093E" w:rsidRPr="00825563" w:rsidRDefault="0088093E" w:rsidP="0088093E">
      <w:pPr>
        <w:pStyle w:val="Heading2"/>
        <w:numPr>
          <w:ilvl w:val="1"/>
          <w:numId w:val="30"/>
        </w:numPr>
        <w:ind w:left="578" w:hanging="578"/>
        <w:rPr>
          <w:rFonts w:cs="Arial"/>
        </w:rPr>
      </w:pPr>
      <w:bookmarkStart w:id="32" w:name="_Toc472779871"/>
      <w:r w:rsidRPr="00825563">
        <w:rPr>
          <w:rFonts w:cs="Arial"/>
        </w:rPr>
        <w:t>Project Scope</w:t>
      </w:r>
      <w:bookmarkEnd w:id="32"/>
    </w:p>
    <w:p w:rsidR="0088093E" w:rsidRPr="00B15DA6" w:rsidRDefault="0088093E" w:rsidP="0088093E">
      <w:pPr>
        <w:pStyle w:val="BodyText"/>
        <w:rPr>
          <w:rFonts w:ascii="Arial" w:hAnsi="Arial" w:cs="Arial"/>
          <w:color w:val="00B050"/>
        </w:rPr>
      </w:pPr>
      <w:r w:rsidRPr="00B15DA6">
        <w:rPr>
          <w:rFonts w:ascii="Arial" w:hAnsi="Arial" w:cs="Arial"/>
          <w:color w:val="00B050"/>
        </w:rPr>
        <w:t>Project contains the following emphases:</w:t>
      </w:r>
    </w:p>
    <w:p w:rsidR="0088093E" w:rsidRPr="00B15DA6" w:rsidRDefault="0088093E" w:rsidP="0088093E">
      <w:pPr>
        <w:pStyle w:val="BodyText"/>
        <w:numPr>
          <w:ilvl w:val="0"/>
          <w:numId w:val="34"/>
        </w:numPr>
        <w:rPr>
          <w:rFonts w:ascii="Arial" w:hAnsi="Arial" w:cs="Arial"/>
          <w:color w:val="00B050"/>
        </w:rPr>
      </w:pPr>
      <w:r w:rsidRPr="00B15DA6">
        <w:rPr>
          <w:rFonts w:ascii="Arial" w:hAnsi="Arial" w:cs="Arial"/>
          <w:color w:val="00B050"/>
        </w:rPr>
        <w:t>Research of navigation methods and their respective parameters</w:t>
      </w:r>
    </w:p>
    <w:p w:rsidR="0088093E" w:rsidRPr="00B15DA6" w:rsidRDefault="0088093E" w:rsidP="0088093E">
      <w:pPr>
        <w:pStyle w:val="BodyText"/>
        <w:numPr>
          <w:ilvl w:val="0"/>
          <w:numId w:val="34"/>
        </w:numPr>
        <w:rPr>
          <w:rFonts w:ascii="Arial" w:hAnsi="Arial" w:cs="Arial"/>
          <w:color w:val="00B050"/>
        </w:rPr>
      </w:pPr>
      <w:r w:rsidRPr="00B15DA6">
        <w:rPr>
          <w:rFonts w:ascii="Arial" w:hAnsi="Arial" w:cs="Arial"/>
          <w:color w:val="00B050"/>
        </w:rPr>
        <w:t>Creation of a concept of how to implement the navigation methods</w:t>
      </w:r>
    </w:p>
    <w:p w:rsidR="0088093E" w:rsidRPr="00B15DA6" w:rsidRDefault="0088093E" w:rsidP="0088093E">
      <w:pPr>
        <w:pStyle w:val="BodyText"/>
        <w:numPr>
          <w:ilvl w:val="0"/>
          <w:numId w:val="34"/>
        </w:numPr>
        <w:rPr>
          <w:rFonts w:ascii="Arial" w:hAnsi="Arial" w:cs="Arial"/>
          <w:color w:val="00B050"/>
        </w:rPr>
      </w:pPr>
      <w:r w:rsidRPr="00B15DA6">
        <w:rPr>
          <w:rFonts w:ascii="Arial" w:hAnsi="Arial" w:cs="Arial"/>
          <w:color w:val="00B050"/>
        </w:rPr>
        <w:t>Implementation of the chosen navigation methods</w:t>
      </w:r>
    </w:p>
    <w:p w:rsidR="0088093E" w:rsidRPr="00B15DA6" w:rsidRDefault="0088093E" w:rsidP="0088093E">
      <w:pPr>
        <w:pStyle w:val="BodyText"/>
        <w:numPr>
          <w:ilvl w:val="0"/>
          <w:numId w:val="34"/>
        </w:numPr>
        <w:rPr>
          <w:rFonts w:ascii="Arial" w:hAnsi="Arial" w:cs="Arial"/>
          <w:color w:val="00B050"/>
        </w:rPr>
      </w:pPr>
      <w:r w:rsidRPr="00B15DA6">
        <w:rPr>
          <w:rFonts w:ascii="Arial" w:hAnsi="Arial" w:cs="Arial"/>
          <w:color w:val="00B050"/>
        </w:rPr>
        <w:t>Testing and analysis of the implemented navigation methods</w:t>
      </w:r>
    </w:p>
    <w:p w:rsidR="0088093E" w:rsidRPr="00825563" w:rsidRDefault="0088093E" w:rsidP="0088093E">
      <w:pPr>
        <w:pStyle w:val="Heading2"/>
        <w:numPr>
          <w:ilvl w:val="1"/>
          <w:numId w:val="30"/>
        </w:numPr>
        <w:ind w:left="578" w:hanging="578"/>
        <w:rPr>
          <w:rFonts w:cs="Arial"/>
        </w:rPr>
      </w:pPr>
      <w:bookmarkStart w:id="33" w:name="_Toc472779872"/>
      <w:r w:rsidRPr="00825563">
        <w:rPr>
          <w:rFonts w:cs="Arial"/>
        </w:rPr>
        <w:t>Limitations and Assumptions</w:t>
      </w:r>
      <w:bookmarkEnd w:id="33"/>
    </w:p>
    <w:p w:rsidR="0088093E" w:rsidRPr="00825563" w:rsidRDefault="0088093E" w:rsidP="0088093E">
      <w:pPr>
        <w:pStyle w:val="Heading3"/>
        <w:rPr>
          <w:rFonts w:cs="Arial"/>
        </w:rPr>
      </w:pPr>
      <w:bookmarkStart w:id="34" w:name="_Toc472779873"/>
      <w:r w:rsidRPr="00825563">
        <w:rPr>
          <w:rFonts w:cs="Arial"/>
        </w:rPr>
        <w:t>Limitations</w:t>
      </w:r>
      <w:bookmarkEnd w:id="34"/>
    </w:p>
    <w:p w:rsidR="0088093E" w:rsidRPr="00B15DA6" w:rsidDel="00B0754E" w:rsidRDefault="0088093E" w:rsidP="0088093E">
      <w:pPr>
        <w:pStyle w:val="BodyText"/>
        <w:rPr>
          <w:del w:id="35" w:author="Groux Marcel (s)" w:date="2017-01-21T18:07:00Z"/>
          <w:rFonts w:ascii="Arial" w:hAnsi="Arial" w:cs="Arial"/>
          <w:color w:val="00B050"/>
        </w:rPr>
      </w:pPr>
      <w:r w:rsidRPr="00B15DA6">
        <w:rPr>
          <w:rFonts w:ascii="Arial" w:hAnsi="Arial" w:cs="Arial"/>
          <w:color w:val="00B050"/>
        </w:rPr>
        <w:t>We researched far more navigation methods than we have had to implement and test. Due to that we had to limit the number of navigation methods we implement in our prototype. We ch</w:t>
      </w:r>
      <w:del w:id="36" w:author="Groux Marcel (s)" w:date="2017-01-21T18:06:00Z">
        <w:r w:rsidRPr="00B15DA6" w:rsidDel="00B0754E">
          <w:rPr>
            <w:rFonts w:ascii="Arial" w:hAnsi="Arial" w:cs="Arial"/>
            <w:color w:val="00B050"/>
          </w:rPr>
          <w:delText>o</w:delText>
        </w:r>
      </w:del>
      <w:r w:rsidRPr="00B15DA6">
        <w:rPr>
          <w:rFonts w:ascii="Arial" w:hAnsi="Arial" w:cs="Arial"/>
          <w:color w:val="00B050"/>
        </w:rPr>
        <w:t xml:space="preserve">ose the </w:t>
      </w:r>
      <w:ins w:id="37" w:author="Groux Marcel (s)" w:date="2017-01-21T18:07:00Z">
        <w:r w:rsidR="00B0754E">
          <w:rPr>
            <w:rFonts w:ascii="Arial" w:hAnsi="Arial" w:cs="Arial"/>
            <w:color w:val="00B050"/>
          </w:rPr>
          <w:t xml:space="preserve">one navigation method that is </w:t>
        </w:r>
      </w:ins>
      <w:ins w:id="38" w:author="Groux Marcel (s)" w:date="2017-01-21T18:08:00Z">
        <w:r w:rsidR="00B0754E">
          <w:rPr>
            <w:rFonts w:ascii="Arial" w:hAnsi="Arial" w:cs="Arial"/>
            <w:color w:val="00B050"/>
          </w:rPr>
          <w:t xml:space="preserve">extensively seen all over </w:t>
        </w:r>
        <w:proofErr w:type="spellStart"/>
        <w:r w:rsidR="00B0754E">
          <w:rPr>
            <w:rFonts w:ascii="Arial" w:hAnsi="Arial" w:cs="Arial"/>
            <w:color w:val="00B050"/>
          </w:rPr>
          <w:t>vr</w:t>
        </w:r>
      </w:ins>
      <w:proofErr w:type="spellEnd"/>
      <w:ins w:id="39" w:author="Groux Marcel (s)" w:date="2017-01-21T18:07:00Z">
        <w:r w:rsidR="00B0754E">
          <w:rPr>
            <w:rFonts w:ascii="Arial" w:hAnsi="Arial" w:cs="Arial"/>
            <w:color w:val="00B050"/>
          </w:rPr>
          <w:t xml:space="preserve">, namely teleportation. </w:t>
        </w:r>
      </w:ins>
      <w:del w:id="40" w:author="Groux Marcel (s)" w:date="2017-01-21T18:07:00Z">
        <w:r w:rsidRPr="00B15DA6" w:rsidDel="00B0754E">
          <w:rPr>
            <w:rFonts w:ascii="Arial" w:hAnsi="Arial" w:cs="Arial"/>
            <w:color w:val="00B050"/>
          </w:rPr>
          <w:delText>navigation methods that are commonly used and those that interested us personally the most.</w:delText>
        </w:r>
      </w:del>
    </w:p>
    <w:p w:rsidR="0088093E" w:rsidRPr="00B15DA6" w:rsidRDefault="0088093E" w:rsidP="0088093E">
      <w:pPr>
        <w:pStyle w:val="BodyText"/>
        <w:rPr>
          <w:rFonts w:ascii="Arial" w:hAnsi="Arial" w:cs="Arial"/>
          <w:color w:val="00B050"/>
        </w:rPr>
      </w:pPr>
      <w:r w:rsidRPr="00B15DA6">
        <w:rPr>
          <w:rFonts w:ascii="Arial" w:hAnsi="Arial" w:cs="Arial"/>
          <w:color w:val="00B050"/>
        </w:rPr>
        <w:t>Furthermore, we had to cancel the dynamic walking navigation method stated in the project agreement due to not having the time to implement it as well.</w:t>
      </w:r>
    </w:p>
    <w:p w:rsidR="0088093E" w:rsidRPr="00825563" w:rsidRDefault="0088093E" w:rsidP="0088093E">
      <w:pPr>
        <w:pStyle w:val="Heading3"/>
        <w:rPr>
          <w:rFonts w:cs="Arial"/>
        </w:rPr>
      </w:pPr>
      <w:bookmarkStart w:id="41" w:name="_Toc472779874"/>
      <w:r w:rsidRPr="00825563">
        <w:rPr>
          <w:rFonts w:cs="Arial"/>
        </w:rPr>
        <w:t>Assumptions</w:t>
      </w:r>
      <w:bookmarkEnd w:id="41"/>
    </w:p>
    <w:p w:rsidR="0088093E" w:rsidRPr="00B15DA6" w:rsidRDefault="0088093E" w:rsidP="0088093E">
      <w:pPr>
        <w:pStyle w:val="BodyText"/>
        <w:rPr>
          <w:rFonts w:ascii="Arial" w:hAnsi="Arial" w:cs="Arial"/>
          <w:color w:val="00B050"/>
        </w:rPr>
      </w:pPr>
      <w:r w:rsidRPr="00B15DA6">
        <w:rPr>
          <w:rFonts w:ascii="Arial" w:hAnsi="Arial" w:cs="Arial"/>
          <w:color w:val="00B050"/>
        </w:rPr>
        <w:t>There were no assumptions to be held.</w:t>
      </w:r>
    </w:p>
    <w:p w:rsidR="0088093E" w:rsidRPr="00825563" w:rsidRDefault="0088093E" w:rsidP="0088093E">
      <w:pPr>
        <w:rPr>
          <w:rFonts w:cs="Arial"/>
          <w:b/>
          <w:noProof/>
          <w:sz w:val="28"/>
        </w:rPr>
      </w:pPr>
      <w:r w:rsidRPr="00825563">
        <w:rPr>
          <w:rFonts w:cs="Arial"/>
        </w:rPr>
        <w:br w:type="page"/>
      </w:r>
    </w:p>
    <w:p w:rsidR="0088093E" w:rsidRPr="00825563" w:rsidRDefault="0088093E" w:rsidP="0088093E">
      <w:pPr>
        <w:pStyle w:val="Heading1"/>
        <w:rPr>
          <w:rFonts w:cs="Arial"/>
        </w:rPr>
      </w:pPr>
      <w:bookmarkStart w:id="42" w:name="_Toc472779875"/>
      <w:r w:rsidRPr="00825563">
        <w:rPr>
          <w:rFonts w:cs="Arial"/>
        </w:rPr>
        <w:lastRenderedPageBreak/>
        <w:t>Research</w:t>
      </w:r>
      <w:bookmarkEnd w:id="42"/>
    </w:p>
    <w:p w:rsidR="0088093E" w:rsidRPr="00825563" w:rsidRDefault="0088093E" w:rsidP="0088093E">
      <w:pPr>
        <w:pStyle w:val="Heading2"/>
        <w:numPr>
          <w:ilvl w:val="1"/>
          <w:numId w:val="30"/>
        </w:numPr>
        <w:ind w:left="578" w:hanging="578"/>
        <w:rPr>
          <w:rFonts w:cs="Arial"/>
        </w:rPr>
      </w:pPr>
      <w:bookmarkStart w:id="43" w:name="_Toc472779876"/>
      <w:r w:rsidRPr="00825563">
        <w:rPr>
          <w:rFonts w:cs="Arial"/>
        </w:rPr>
        <w:t>Introduction</w:t>
      </w:r>
      <w:bookmarkEnd w:id="43"/>
      <w:r w:rsidRPr="00825563">
        <w:rPr>
          <w:rFonts w:cs="Arial"/>
        </w:rPr>
        <w:t xml:space="preserve"> </w:t>
      </w:r>
    </w:p>
    <w:p w:rsidR="0088093E" w:rsidRPr="00B15DA6" w:rsidRDefault="0088093E" w:rsidP="0088093E">
      <w:pPr>
        <w:pStyle w:val="BodyText"/>
        <w:rPr>
          <w:rFonts w:ascii="Arial" w:hAnsi="Arial" w:cs="Arial"/>
          <w:color w:val="00B050"/>
        </w:rPr>
      </w:pPr>
      <w:r w:rsidRPr="00B15DA6">
        <w:rPr>
          <w:rFonts w:ascii="Arial" w:hAnsi="Arial" w:cs="Arial"/>
          <w:color w:val="00B050"/>
        </w:rPr>
        <w:t>In this Chapter we discuss the problem of our project and show results of our research in the field of the application domain</w:t>
      </w:r>
      <w:ins w:id="44" w:author="Groux Marcel (s)" w:date="2017-01-21T18:25:00Z">
        <w:r w:rsidR="00EF53FE">
          <w:rPr>
            <w:rFonts w:ascii="Arial" w:hAnsi="Arial" w:cs="Arial"/>
            <w:color w:val="00B050"/>
          </w:rPr>
          <w:t>.</w:t>
        </w:r>
      </w:ins>
    </w:p>
    <w:p w:rsidR="0088093E" w:rsidRPr="00825563" w:rsidRDefault="0088093E" w:rsidP="0088093E">
      <w:pPr>
        <w:pStyle w:val="Heading2"/>
        <w:numPr>
          <w:ilvl w:val="1"/>
          <w:numId w:val="30"/>
        </w:numPr>
        <w:ind w:left="578" w:hanging="578"/>
        <w:rPr>
          <w:rFonts w:cs="Arial"/>
        </w:rPr>
      </w:pPr>
      <w:bookmarkStart w:id="45" w:name="_Toc472779877"/>
      <w:r w:rsidRPr="00825563">
        <w:rPr>
          <w:rFonts w:cs="Arial"/>
        </w:rPr>
        <w:t>Problem</w:t>
      </w:r>
      <w:bookmarkEnd w:id="45"/>
    </w:p>
    <w:p w:rsidR="0088093E" w:rsidRPr="00B15DA6" w:rsidRDefault="0088093E" w:rsidP="0088093E">
      <w:pPr>
        <w:pStyle w:val="BodyText"/>
        <w:rPr>
          <w:rFonts w:ascii="Arial" w:hAnsi="Arial" w:cs="Arial"/>
          <w:color w:val="00B050"/>
        </w:rPr>
      </w:pPr>
      <w:r w:rsidRPr="00B15DA6">
        <w:rPr>
          <w:rFonts w:ascii="Arial" w:hAnsi="Arial" w:cs="Arial"/>
          <w:color w:val="00B050"/>
        </w:rPr>
        <w:t xml:space="preserve">The community provides a variety of implementation and methods for the navigation in the Virtual Reality space. Many of those </w:t>
      </w:r>
      <w:del w:id="46" w:author="Groux Marcel (s)" w:date="2017-01-21T18:26:00Z">
        <w:r w:rsidRPr="00B15DA6" w:rsidDel="00EF53FE">
          <w:rPr>
            <w:rFonts w:ascii="Arial" w:hAnsi="Arial" w:cs="Arial"/>
            <w:color w:val="00B050"/>
          </w:rPr>
          <w:delText xml:space="preserve">however </w:delText>
        </w:r>
      </w:del>
      <w:r w:rsidRPr="00B15DA6">
        <w:rPr>
          <w:rFonts w:ascii="Arial" w:hAnsi="Arial" w:cs="Arial"/>
          <w:color w:val="00B050"/>
        </w:rPr>
        <w:t xml:space="preserve">couldn’t be tested and analysed scientifically. Furthermore, the already existing scientifically elaborated concepts are not necessarily suited for the new VR Hardware and the User- Space available for the VR-setup, like the HTC </w:t>
      </w:r>
      <w:proofErr w:type="spellStart"/>
      <w:r w:rsidRPr="00B15DA6">
        <w:rPr>
          <w:rFonts w:ascii="Arial" w:hAnsi="Arial" w:cs="Arial"/>
          <w:color w:val="00B050"/>
        </w:rPr>
        <w:t>Vive</w:t>
      </w:r>
      <w:proofErr w:type="spellEnd"/>
      <w:r w:rsidRPr="00B15DA6">
        <w:rPr>
          <w:rFonts w:ascii="Arial" w:hAnsi="Arial" w:cs="Arial"/>
          <w:color w:val="00B050"/>
        </w:rPr>
        <w:t xml:space="preserve"> or the Oculus Rift, and the usage in a productive application with users that have varying know-how and experience in Virtual Reality.</w:t>
      </w:r>
    </w:p>
    <w:p w:rsidR="0088093E" w:rsidRPr="00825563" w:rsidRDefault="0088093E" w:rsidP="0088093E">
      <w:pPr>
        <w:pStyle w:val="Heading2"/>
        <w:numPr>
          <w:ilvl w:val="1"/>
          <w:numId w:val="30"/>
        </w:numPr>
        <w:ind w:left="578" w:hanging="578"/>
        <w:rPr>
          <w:rFonts w:cs="Arial"/>
        </w:rPr>
      </w:pPr>
      <w:bookmarkStart w:id="47" w:name="_Toc472779878"/>
      <w:r w:rsidRPr="00825563">
        <w:rPr>
          <w:rFonts w:cs="Arial"/>
        </w:rPr>
        <w:t>Researched Navigation Methods</w:t>
      </w:r>
      <w:bookmarkEnd w:id="47"/>
      <w:r w:rsidRPr="00825563">
        <w:rPr>
          <w:rFonts w:cs="Arial"/>
        </w:rPr>
        <w:t xml:space="preserve"> </w:t>
      </w:r>
    </w:p>
    <w:p w:rsidR="0088093E" w:rsidRPr="00B15DA6" w:rsidRDefault="0088093E" w:rsidP="0088093E">
      <w:pPr>
        <w:pStyle w:val="BodyText"/>
        <w:rPr>
          <w:rFonts w:ascii="Arial" w:hAnsi="Arial" w:cs="Arial"/>
          <w:color w:val="00B050"/>
        </w:rPr>
      </w:pPr>
      <w:r w:rsidRPr="00B15DA6">
        <w:rPr>
          <w:rFonts w:ascii="Arial" w:hAnsi="Arial" w:cs="Arial"/>
          <w:color w:val="00B050"/>
        </w:rPr>
        <w:t xml:space="preserve">As described in chapter </w:t>
      </w:r>
      <w:r w:rsidRPr="00B15DA6">
        <w:rPr>
          <w:rFonts w:ascii="Arial" w:hAnsi="Arial" w:cs="Arial"/>
          <w:i/>
          <w:color w:val="00B050"/>
        </w:rPr>
        <w:t>‘2.6 Limitations and Assumptions’</w:t>
      </w:r>
      <w:r w:rsidRPr="00B15DA6">
        <w:rPr>
          <w:rFonts w:ascii="Arial" w:hAnsi="Arial" w:cs="Arial"/>
          <w:color w:val="00B050"/>
        </w:rPr>
        <w:t xml:space="preserve"> we researched far more navigation methods than we could implement in the prototype. Therefore, the chapter is divided into two parts either covering the implemented methods or the various other researched navigation methods.</w:t>
      </w:r>
    </w:p>
    <w:p w:rsidR="0088093E" w:rsidRPr="00B15DA6" w:rsidRDefault="0088093E" w:rsidP="0088093E">
      <w:pPr>
        <w:pStyle w:val="BodyText"/>
        <w:rPr>
          <w:rFonts w:ascii="Arial" w:hAnsi="Arial" w:cs="Arial"/>
          <w:color w:val="00B050"/>
        </w:rPr>
      </w:pPr>
      <w:r w:rsidRPr="00B15DA6">
        <w:rPr>
          <w:rFonts w:ascii="Arial" w:hAnsi="Arial" w:cs="Arial"/>
          <w:color w:val="00B050"/>
        </w:rPr>
        <w:t>Each navigation methods contains the following properties:</w:t>
      </w:r>
    </w:p>
    <w:p w:rsidR="0088093E" w:rsidRPr="00B15DA6" w:rsidRDefault="0088093E" w:rsidP="0088093E">
      <w:pPr>
        <w:pStyle w:val="BodyText"/>
        <w:rPr>
          <w:rFonts w:ascii="Arial" w:hAnsi="Arial" w:cs="Arial"/>
          <w:color w:val="00B050"/>
        </w:rPr>
      </w:pPr>
    </w:p>
    <w:tbl>
      <w:tblPr>
        <w:tblW w:w="8923" w:type="dxa"/>
        <w:tblBorders>
          <w:top w:val="single" w:sz="12" w:space="0" w:color="7F7F7F"/>
          <w:left w:val="single" w:sz="12" w:space="0" w:color="7F7F7F"/>
          <w:bottom w:val="single" w:sz="12" w:space="0" w:color="7F7F7F"/>
          <w:right w:val="single" w:sz="12" w:space="0" w:color="7F7F7F"/>
          <w:insideH w:val="single" w:sz="4" w:space="0" w:color="D0CECE"/>
          <w:insideV w:val="single" w:sz="12" w:space="0" w:color="7F7F7F"/>
        </w:tblBorders>
        <w:tblLook w:val="04A0" w:firstRow="1" w:lastRow="0" w:firstColumn="1" w:lastColumn="0" w:noHBand="0" w:noVBand="1"/>
      </w:tblPr>
      <w:tblGrid>
        <w:gridCol w:w="2268"/>
        <w:gridCol w:w="6655"/>
      </w:tblGrid>
      <w:tr w:rsidR="00DE6615" w:rsidRPr="0014618E" w:rsidTr="00DE6615">
        <w:trPr>
          <w:trHeight w:val="567"/>
        </w:trPr>
        <w:tc>
          <w:tcPr>
            <w:tcW w:w="2268" w:type="dxa"/>
            <w:tcBorders>
              <w:top w:val="single" w:sz="12" w:space="0" w:color="7F7F7F"/>
              <w:left w:val="single" w:sz="12" w:space="0" w:color="7F7F7F"/>
              <w:bottom w:val="single" w:sz="4" w:space="0" w:color="F3F2F2"/>
              <w:right w:val="single" w:sz="12" w:space="0" w:color="7F7F7F"/>
            </w:tcBorders>
            <w:shd w:val="clear" w:color="auto" w:fill="auto"/>
            <w:vAlign w:val="center"/>
            <w:hideMark/>
          </w:tcPr>
          <w:p w:rsidR="0088093E" w:rsidRPr="00DE6615" w:rsidRDefault="0088093E" w:rsidP="00DE6615">
            <w:pPr>
              <w:pStyle w:val="BodyText"/>
              <w:jc w:val="left"/>
              <w:rPr>
                <w:rFonts w:ascii="Arial" w:hAnsi="Arial" w:cs="Arial"/>
                <w:b/>
                <w:bCs/>
                <w:color w:val="00B050"/>
              </w:rPr>
            </w:pPr>
            <w:r w:rsidRPr="00DE6615">
              <w:rPr>
                <w:rFonts w:ascii="Arial" w:hAnsi="Arial" w:cs="Arial"/>
                <w:b/>
                <w:bCs/>
                <w:color w:val="00B050"/>
              </w:rPr>
              <w:t>Description</w:t>
            </w:r>
          </w:p>
        </w:tc>
        <w:tc>
          <w:tcPr>
            <w:tcW w:w="6655" w:type="dxa"/>
            <w:tcBorders>
              <w:top w:val="single" w:sz="12" w:space="0" w:color="7F7F7F"/>
              <w:left w:val="single" w:sz="12" w:space="0" w:color="7F7F7F"/>
              <w:bottom w:val="single" w:sz="4" w:space="0" w:color="F3F2F2"/>
              <w:right w:val="single" w:sz="12" w:space="0" w:color="7F7F7F"/>
            </w:tcBorders>
            <w:shd w:val="clear" w:color="auto" w:fill="auto"/>
            <w:vAlign w:val="center"/>
            <w:hideMark/>
          </w:tcPr>
          <w:p w:rsidR="0088093E" w:rsidRPr="00DE6615" w:rsidRDefault="0088093E" w:rsidP="00DE6615">
            <w:pPr>
              <w:pStyle w:val="BodyText"/>
              <w:jc w:val="left"/>
              <w:rPr>
                <w:rFonts w:ascii="Arial" w:hAnsi="Arial" w:cs="Arial"/>
                <w:b/>
                <w:bCs/>
                <w:color w:val="00B050"/>
              </w:rPr>
            </w:pPr>
            <w:r w:rsidRPr="00DE6615">
              <w:rPr>
                <w:rFonts w:ascii="Arial" w:hAnsi="Arial" w:cs="Arial"/>
                <w:bCs/>
                <w:color w:val="00B050"/>
              </w:rPr>
              <w:t>Short description of the navigation method</w:t>
            </w:r>
          </w:p>
        </w:tc>
      </w:tr>
      <w:tr w:rsidR="00DE6615" w:rsidRPr="0014618E" w:rsidTr="00DE6615">
        <w:trPr>
          <w:trHeight w:val="567"/>
        </w:trPr>
        <w:tc>
          <w:tcPr>
            <w:tcW w:w="2268" w:type="dxa"/>
            <w:tcBorders>
              <w:top w:val="single" w:sz="4" w:space="0" w:color="D0CECE"/>
              <w:left w:val="single" w:sz="12" w:space="0" w:color="7F7F7F"/>
              <w:bottom w:val="single" w:sz="4" w:space="0" w:color="D0CECE"/>
              <w:right w:val="single" w:sz="12" w:space="0" w:color="7F7F7F"/>
            </w:tcBorders>
            <w:shd w:val="clear" w:color="auto" w:fill="F2F2F2"/>
            <w:vAlign w:val="center"/>
            <w:hideMark/>
          </w:tcPr>
          <w:p w:rsidR="0088093E" w:rsidRPr="00DE6615" w:rsidRDefault="0088093E" w:rsidP="00DE6615">
            <w:pPr>
              <w:pStyle w:val="BodyText"/>
              <w:jc w:val="left"/>
              <w:rPr>
                <w:rFonts w:ascii="Arial" w:hAnsi="Arial" w:cs="Arial"/>
                <w:b/>
                <w:bCs/>
                <w:color w:val="00B050"/>
              </w:rPr>
            </w:pPr>
            <w:r w:rsidRPr="00DE6615">
              <w:rPr>
                <w:rFonts w:ascii="Arial" w:hAnsi="Arial" w:cs="Arial"/>
                <w:b/>
                <w:bCs/>
                <w:color w:val="00B050"/>
              </w:rPr>
              <w:t>Physical Translocation</w:t>
            </w:r>
          </w:p>
        </w:tc>
        <w:tc>
          <w:tcPr>
            <w:tcW w:w="6655" w:type="dxa"/>
            <w:tcBorders>
              <w:top w:val="single" w:sz="4" w:space="0" w:color="D0CECE"/>
              <w:left w:val="single" w:sz="12" w:space="0" w:color="7F7F7F"/>
              <w:bottom w:val="single" w:sz="4" w:space="0" w:color="D0CECE"/>
              <w:right w:val="single" w:sz="12" w:space="0" w:color="7F7F7F"/>
            </w:tcBorders>
            <w:shd w:val="clear" w:color="auto" w:fill="F2F2F2"/>
            <w:vAlign w:val="center"/>
            <w:hideMark/>
          </w:tcPr>
          <w:p w:rsidR="0088093E" w:rsidRPr="00DE6615" w:rsidRDefault="0088093E" w:rsidP="00DE6615">
            <w:pPr>
              <w:pStyle w:val="BodyText"/>
              <w:jc w:val="left"/>
              <w:rPr>
                <w:rFonts w:ascii="Arial" w:hAnsi="Arial" w:cs="Arial"/>
                <w:color w:val="00B050"/>
              </w:rPr>
            </w:pPr>
            <w:r w:rsidRPr="00DE6615">
              <w:rPr>
                <w:rFonts w:ascii="Arial" w:hAnsi="Arial" w:cs="Arial"/>
                <w:color w:val="00B050"/>
              </w:rPr>
              <w:t>Does the user need to walk in the physical space?</w:t>
            </w:r>
          </w:p>
        </w:tc>
      </w:tr>
      <w:tr w:rsidR="00DE6615" w:rsidRPr="0014618E" w:rsidTr="00DE6615">
        <w:trPr>
          <w:trHeight w:val="567"/>
        </w:trPr>
        <w:tc>
          <w:tcPr>
            <w:tcW w:w="2268" w:type="dxa"/>
            <w:tcBorders>
              <w:top w:val="single" w:sz="4" w:space="0" w:color="D0CECE"/>
              <w:left w:val="single" w:sz="12" w:space="0" w:color="7F7F7F"/>
              <w:bottom w:val="single" w:sz="4" w:space="0" w:color="D0CECE"/>
              <w:right w:val="single" w:sz="12" w:space="0" w:color="7F7F7F"/>
            </w:tcBorders>
            <w:shd w:val="clear" w:color="auto" w:fill="auto"/>
            <w:vAlign w:val="center"/>
            <w:hideMark/>
          </w:tcPr>
          <w:p w:rsidR="0088093E" w:rsidRPr="00DE6615" w:rsidRDefault="0088093E" w:rsidP="00DE6615">
            <w:pPr>
              <w:pStyle w:val="BodyText"/>
              <w:jc w:val="left"/>
              <w:rPr>
                <w:rFonts w:ascii="Arial" w:hAnsi="Arial" w:cs="Arial"/>
                <w:b/>
                <w:bCs/>
                <w:color w:val="00B050"/>
              </w:rPr>
            </w:pPr>
            <w:r w:rsidRPr="00DE6615">
              <w:rPr>
                <w:rFonts w:ascii="Arial" w:hAnsi="Arial" w:cs="Arial"/>
                <w:b/>
                <w:bCs/>
                <w:color w:val="00B050"/>
              </w:rPr>
              <w:t>Physical Movement</w:t>
            </w:r>
          </w:p>
        </w:tc>
        <w:tc>
          <w:tcPr>
            <w:tcW w:w="6655" w:type="dxa"/>
            <w:tcBorders>
              <w:top w:val="single" w:sz="4" w:space="0" w:color="D0CECE"/>
              <w:left w:val="single" w:sz="12" w:space="0" w:color="7F7F7F"/>
              <w:bottom w:val="single" w:sz="4" w:space="0" w:color="D0CECE"/>
              <w:right w:val="single" w:sz="12" w:space="0" w:color="7F7F7F"/>
            </w:tcBorders>
            <w:shd w:val="clear" w:color="auto" w:fill="auto"/>
            <w:vAlign w:val="center"/>
            <w:hideMark/>
          </w:tcPr>
          <w:p w:rsidR="0088093E" w:rsidRPr="00DE6615" w:rsidRDefault="0088093E" w:rsidP="00DE6615">
            <w:pPr>
              <w:pStyle w:val="BodyText"/>
              <w:jc w:val="left"/>
              <w:rPr>
                <w:rFonts w:ascii="Arial" w:hAnsi="Arial" w:cs="Arial"/>
                <w:color w:val="00B050"/>
              </w:rPr>
            </w:pPr>
            <w:r w:rsidRPr="00DE6615">
              <w:rPr>
                <w:rFonts w:ascii="Arial" w:hAnsi="Arial" w:cs="Arial"/>
                <w:color w:val="00B050"/>
              </w:rPr>
              <w:t>Does the user need to do move his body in order to activate a navigation method.</w:t>
            </w:r>
          </w:p>
        </w:tc>
      </w:tr>
      <w:tr w:rsidR="00DE6615" w:rsidRPr="0014618E" w:rsidTr="00DE6615">
        <w:trPr>
          <w:trHeight w:val="567"/>
        </w:trPr>
        <w:tc>
          <w:tcPr>
            <w:tcW w:w="2268" w:type="dxa"/>
            <w:tcBorders>
              <w:top w:val="single" w:sz="4" w:space="0" w:color="D0CECE"/>
              <w:left w:val="single" w:sz="12" w:space="0" w:color="7F7F7F"/>
              <w:bottom w:val="single" w:sz="4" w:space="0" w:color="D0CECE"/>
              <w:right w:val="single" w:sz="12" w:space="0" w:color="7F7F7F"/>
            </w:tcBorders>
            <w:shd w:val="clear" w:color="auto" w:fill="F2F2F2"/>
            <w:vAlign w:val="center"/>
            <w:hideMark/>
          </w:tcPr>
          <w:p w:rsidR="0088093E" w:rsidRPr="00DE6615" w:rsidRDefault="0088093E" w:rsidP="00DE6615">
            <w:pPr>
              <w:pStyle w:val="BodyText"/>
              <w:jc w:val="left"/>
              <w:rPr>
                <w:rFonts w:ascii="Arial" w:hAnsi="Arial" w:cs="Arial"/>
                <w:b/>
                <w:bCs/>
                <w:color w:val="00B050"/>
              </w:rPr>
            </w:pPr>
            <w:r w:rsidRPr="00DE6615">
              <w:rPr>
                <w:rFonts w:ascii="Arial" w:hAnsi="Arial" w:cs="Arial"/>
                <w:b/>
                <w:bCs/>
                <w:color w:val="00B050"/>
              </w:rPr>
              <w:t>Parameters</w:t>
            </w:r>
          </w:p>
        </w:tc>
        <w:tc>
          <w:tcPr>
            <w:tcW w:w="6655" w:type="dxa"/>
            <w:tcBorders>
              <w:top w:val="single" w:sz="4" w:space="0" w:color="D0CECE"/>
              <w:left w:val="single" w:sz="12" w:space="0" w:color="7F7F7F"/>
              <w:bottom w:val="single" w:sz="4" w:space="0" w:color="D0CECE"/>
              <w:right w:val="single" w:sz="12" w:space="0" w:color="7F7F7F"/>
            </w:tcBorders>
            <w:shd w:val="clear" w:color="auto" w:fill="F2F2F2"/>
            <w:vAlign w:val="center"/>
            <w:hideMark/>
          </w:tcPr>
          <w:p w:rsidR="0088093E" w:rsidRPr="00DE6615" w:rsidRDefault="0088093E" w:rsidP="00DE6615">
            <w:pPr>
              <w:pStyle w:val="BodyText"/>
              <w:jc w:val="left"/>
              <w:rPr>
                <w:rFonts w:ascii="Arial" w:hAnsi="Arial" w:cs="Arial"/>
                <w:color w:val="00B050"/>
              </w:rPr>
            </w:pPr>
            <w:r w:rsidRPr="00DE6615">
              <w:rPr>
                <w:rFonts w:ascii="Arial" w:hAnsi="Arial" w:cs="Arial"/>
                <w:color w:val="00B050"/>
              </w:rPr>
              <w:t>List of potentially needed parameters</w:t>
            </w:r>
          </w:p>
        </w:tc>
      </w:tr>
      <w:tr w:rsidR="00DE6615" w:rsidRPr="0014618E" w:rsidTr="00DE6615">
        <w:trPr>
          <w:trHeight w:val="567"/>
        </w:trPr>
        <w:tc>
          <w:tcPr>
            <w:tcW w:w="2268" w:type="dxa"/>
            <w:tcBorders>
              <w:top w:val="single" w:sz="4" w:space="0" w:color="F3F2F2"/>
              <w:left w:val="single" w:sz="12" w:space="0" w:color="7F7F7F"/>
              <w:bottom w:val="single" w:sz="12" w:space="0" w:color="7F7F7F"/>
              <w:right w:val="single" w:sz="12" w:space="0" w:color="7F7F7F"/>
            </w:tcBorders>
            <w:shd w:val="clear" w:color="auto" w:fill="auto"/>
            <w:vAlign w:val="center"/>
            <w:hideMark/>
          </w:tcPr>
          <w:p w:rsidR="0088093E" w:rsidRPr="00DE6615" w:rsidRDefault="0088093E" w:rsidP="00DE6615">
            <w:pPr>
              <w:pStyle w:val="BodyText"/>
              <w:jc w:val="left"/>
              <w:rPr>
                <w:rFonts w:ascii="Arial" w:hAnsi="Arial" w:cs="Arial"/>
                <w:b/>
                <w:bCs/>
                <w:color w:val="00B050"/>
              </w:rPr>
            </w:pPr>
            <w:r w:rsidRPr="00DE6615">
              <w:rPr>
                <w:rFonts w:ascii="Arial" w:hAnsi="Arial" w:cs="Arial"/>
                <w:b/>
                <w:bCs/>
                <w:color w:val="00B050"/>
              </w:rPr>
              <w:t>Problems</w:t>
            </w:r>
          </w:p>
        </w:tc>
        <w:tc>
          <w:tcPr>
            <w:tcW w:w="6655" w:type="dxa"/>
            <w:tcBorders>
              <w:top w:val="single" w:sz="4" w:space="0" w:color="D0CECE"/>
              <w:left w:val="single" w:sz="12" w:space="0" w:color="7F7F7F"/>
              <w:bottom w:val="single" w:sz="12" w:space="0" w:color="7F7F7F"/>
              <w:right w:val="single" w:sz="12" w:space="0" w:color="7F7F7F"/>
            </w:tcBorders>
            <w:shd w:val="clear" w:color="auto" w:fill="auto"/>
            <w:vAlign w:val="center"/>
            <w:hideMark/>
          </w:tcPr>
          <w:p w:rsidR="0088093E" w:rsidRPr="00DE6615" w:rsidRDefault="0088093E" w:rsidP="00DE6615">
            <w:pPr>
              <w:pStyle w:val="BodyText"/>
              <w:jc w:val="left"/>
              <w:rPr>
                <w:rFonts w:ascii="Arial" w:hAnsi="Arial" w:cs="Arial"/>
                <w:color w:val="00B050"/>
              </w:rPr>
            </w:pPr>
            <w:r w:rsidRPr="00DE6615">
              <w:rPr>
                <w:rFonts w:ascii="Arial" w:hAnsi="Arial" w:cs="Arial"/>
                <w:color w:val="00B050"/>
              </w:rPr>
              <w:t>List of potential problems concerning the implementation and usage of the method.</w:t>
            </w:r>
          </w:p>
        </w:tc>
      </w:tr>
    </w:tbl>
    <w:p w:rsidR="0088093E" w:rsidRPr="00825563" w:rsidRDefault="0088093E" w:rsidP="0088093E">
      <w:pPr>
        <w:rPr>
          <w:rFonts w:cs="Arial"/>
        </w:rPr>
      </w:pPr>
      <w:r w:rsidRPr="00825563">
        <w:rPr>
          <w:rFonts w:cs="Arial"/>
        </w:rPr>
        <w:br w:type="page"/>
      </w:r>
    </w:p>
    <w:p w:rsidR="0088093E" w:rsidRPr="00825563" w:rsidRDefault="0088093E" w:rsidP="0088093E">
      <w:pPr>
        <w:pStyle w:val="Heading3"/>
        <w:rPr>
          <w:rFonts w:cs="Arial"/>
        </w:rPr>
      </w:pPr>
      <w:bookmarkStart w:id="48" w:name="_Toc472779879"/>
      <w:r w:rsidRPr="00825563">
        <w:rPr>
          <w:rFonts w:cs="Arial"/>
        </w:rPr>
        <w:t>Implemented Navigation Methods</w:t>
      </w:r>
      <w:bookmarkEnd w:id="48"/>
    </w:p>
    <w:p w:rsidR="0088093E" w:rsidRPr="00825563" w:rsidRDefault="0088093E" w:rsidP="0088093E">
      <w:pPr>
        <w:pStyle w:val="Heading4"/>
        <w:numPr>
          <w:ilvl w:val="3"/>
          <w:numId w:val="30"/>
        </w:numPr>
        <w:rPr>
          <w:rFonts w:cs="Arial"/>
        </w:rPr>
      </w:pPr>
      <w:r w:rsidRPr="00825563">
        <w:rPr>
          <w:rFonts w:cs="Arial"/>
        </w:rPr>
        <w:t>Walking in Place (WIP)</w:t>
      </w:r>
    </w:p>
    <w:tbl>
      <w:tblPr>
        <w:tblW w:w="8923" w:type="dxa"/>
        <w:tblBorders>
          <w:top w:val="single" w:sz="12" w:space="0" w:color="7F7F7F"/>
          <w:left w:val="single" w:sz="12" w:space="0" w:color="7F7F7F"/>
          <w:bottom w:val="single" w:sz="12" w:space="0" w:color="7F7F7F"/>
          <w:right w:val="single" w:sz="12" w:space="0" w:color="7F7F7F"/>
          <w:insideH w:val="single" w:sz="4" w:space="0" w:color="D0CECE"/>
          <w:insideV w:val="single" w:sz="12" w:space="0" w:color="7F7F7F"/>
        </w:tblBorders>
        <w:tblLook w:val="04A0" w:firstRow="1" w:lastRow="0" w:firstColumn="1" w:lastColumn="0" w:noHBand="0" w:noVBand="1"/>
      </w:tblPr>
      <w:tblGrid>
        <w:gridCol w:w="2268"/>
        <w:gridCol w:w="6655"/>
      </w:tblGrid>
      <w:tr w:rsidR="00DE6615" w:rsidRPr="0014618E" w:rsidTr="00DE6615">
        <w:trPr>
          <w:trHeight w:val="567"/>
        </w:trPr>
        <w:tc>
          <w:tcPr>
            <w:tcW w:w="2268" w:type="dxa"/>
            <w:tcBorders>
              <w:top w:val="single" w:sz="12" w:space="0" w:color="7F7F7F"/>
              <w:left w:val="single" w:sz="12" w:space="0" w:color="7F7F7F"/>
              <w:bottom w:val="single" w:sz="4" w:space="0" w:color="F3F2F2"/>
              <w:right w:val="single" w:sz="12" w:space="0" w:color="7F7F7F"/>
            </w:tcBorders>
            <w:shd w:val="clear" w:color="auto" w:fill="auto"/>
            <w:vAlign w:val="center"/>
            <w:hideMark/>
          </w:tcPr>
          <w:p w:rsidR="0088093E" w:rsidRPr="00DE6615" w:rsidRDefault="0088093E" w:rsidP="00DE6615">
            <w:pPr>
              <w:pStyle w:val="BodyText"/>
              <w:jc w:val="left"/>
              <w:rPr>
                <w:rFonts w:ascii="Arial" w:hAnsi="Arial" w:cs="Arial"/>
                <w:b/>
                <w:bCs/>
                <w:color w:val="00B050"/>
              </w:rPr>
            </w:pPr>
            <w:r w:rsidRPr="00DE6615">
              <w:rPr>
                <w:rFonts w:ascii="Arial" w:hAnsi="Arial" w:cs="Arial"/>
                <w:b/>
                <w:bCs/>
                <w:color w:val="00B050"/>
              </w:rPr>
              <w:t>Description</w:t>
            </w:r>
          </w:p>
        </w:tc>
        <w:tc>
          <w:tcPr>
            <w:tcW w:w="6655" w:type="dxa"/>
            <w:tcBorders>
              <w:top w:val="single" w:sz="12" w:space="0" w:color="7F7F7F"/>
              <w:left w:val="single" w:sz="12" w:space="0" w:color="7F7F7F"/>
              <w:bottom w:val="single" w:sz="4" w:space="0" w:color="F3F2F2"/>
              <w:right w:val="single" w:sz="12" w:space="0" w:color="7F7F7F"/>
            </w:tcBorders>
            <w:shd w:val="clear" w:color="auto" w:fill="auto"/>
            <w:vAlign w:val="center"/>
            <w:hideMark/>
          </w:tcPr>
          <w:p w:rsidR="0088093E" w:rsidRPr="00DE6615" w:rsidRDefault="0088093E" w:rsidP="00DE6615">
            <w:pPr>
              <w:pStyle w:val="BodyText"/>
              <w:jc w:val="left"/>
              <w:rPr>
                <w:rFonts w:ascii="Arial" w:hAnsi="Arial" w:cs="Arial"/>
                <w:b/>
                <w:bCs/>
                <w:color w:val="00B050"/>
              </w:rPr>
            </w:pPr>
            <w:r w:rsidRPr="00DE6615">
              <w:rPr>
                <w:rFonts w:ascii="Arial" w:hAnsi="Arial" w:cs="Arial"/>
                <w:bCs/>
                <w:color w:val="00B050"/>
              </w:rPr>
              <w:t>The user walks in place without changing his location in the room.</w:t>
            </w:r>
          </w:p>
        </w:tc>
      </w:tr>
      <w:tr w:rsidR="00DE6615" w:rsidRPr="0014618E" w:rsidTr="00DE6615">
        <w:trPr>
          <w:trHeight w:val="567"/>
        </w:trPr>
        <w:tc>
          <w:tcPr>
            <w:tcW w:w="2268" w:type="dxa"/>
            <w:tcBorders>
              <w:top w:val="single" w:sz="4" w:space="0" w:color="D0CECE"/>
              <w:left w:val="single" w:sz="12" w:space="0" w:color="7F7F7F"/>
              <w:bottom w:val="single" w:sz="4" w:space="0" w:color="D0CECE"/>
              <w:right w:val="single" w:sz="12" w:space="0" w:color="7F7F7F"/>
            </w:tcBorders>
            <w:shd w:val="clear" w:color="auto" w:fill="F2F2F2"/>
            <w:vAlign w:val="center"/>
            <w:hideMark/>
          </w:tcPr>
          <w:p w:rsidR="0088093E" w:rsidRPr="00DE6615" w:rsidRDefault="0088093E" w:rsidP="00DE6615">
            <w:pPr>
              <w:pStyle w:val="BodyText"/>
              <w:jc w:val="left"/>
              <w:rPr>
                <w:rFonts w:ascii="Arial" w:hAnsi="Arial" w:cs="Arial"/>
                <w:b/>
                <w:bCs/>
                <w:color w:val="00B050"/>
              </w:rPr>
            </w:pPr>
            <w:r w:rsidRPr="00DE6615">
              <w:rPr>
                <w:rFonts w:ascii="Arial" w:hAnsi="Arial" w:cs="Arial"/>
                <w:b/>
                <w:bCs/>
                <w:color w:val="00B050"/>
              </w:rPr>
              <w:t>Physical Translocation</w:t>
            </w:r>
          </w:p>
        </w:tc>
        <w:tc>
          <w:tcPr>
            <w:tcW w:w="6655" w:type="dxa"/>
            <w:tcBorders>
              <w:top w:val="single" w:sz="4" w:space="0" w:color="D0CECE"/>
              <w:left w:val="single" w:sz="12" w:space="0" w:color="7F7F7F"/>
              <w:bottom w:val="single" w:sz="4" w:space="0" w:color="D0CECE"/>
              <w:right w:val="single" w:sz="12" w:space="0" w:color="7F7F7F"/>
            </w:tcBorders>
            <w:shd w:val="clear" w:color="auto" w:fill="F2F2F2"/>
            <w:vAlign w:val="center"/>
            <w:hideMark/>
          </w:tcPr>
          <w:p w:rsidR="0088093E" w:rsidRPr="00DE6615" w:rsidRDefault="0088093E" w:rsidP="00DE6615">
            <w:pPr>
              <w:pStyle w:val="BodyText"/>
              <w:jc w:val="left"/>
              <w:rPr>
                <w:rFonts w:ascii="Arial" w:hAnsi="Arial" w:cs="Arial"/>
                <w:color w:val="00B050"/>
              </w:rPr>
            </w:pPr>
            <w:r w:rsidRPr="00DE6615">
              <w:rPr>
                <w:rFonts w:ascii="Arial" w:hAnsi="Arial" w:cs="Arial"/>
                <w:color w:val="00B050"/>
              </w:rPr>
              <w:t>No, due to not moving in the room the physical location of the user does not change.</w:t>
            </w:r>
          </w:p>
        </w:tc>
      </w:tr>
      <w:tr w:rsidR="00DE6615" w:rsidRPr="0014618E" w:rsidTr="00DE6615">
        <w:trPr>
          <w:trHeight w:val="567"/>
        </w:trPr>
        <w:tc>
          <w:tcPr>
            <w:tcW w:w="2268" w:type="dxa"/>
            <w:tcBorders>
              <w:top w:val="single" w:sz="4" w:space="0" w:color="D0CECE"/>
              <w:left w:val="single" w:sz="12" w:space="0" w:color="7F7F7F"/>
              <w:bottom w:val="single" w:sz="4" w:space="0" w:color="D0CECE"/>
              <w:right w:val="single" w:sz="12" w:space="0" w:color="7F7F7F"/>
            </w:tcBorders>
            <w:shd w:val="clear" w:color="auto" w:fill="auto"/>
            <w:vAlign w:val="center"/>
            <w:hideMark/>
          </w:tcPr>
          <w:p w:rsidR="0088093E" w:rsidRPr="00DE6615" w:rsidRDefault="0088093E" w:rsidP="00DE6615">
            <w:pPr>
              <w:pStyle w:val="BodyText"/>
              <w:jc w:val="left"/>
              <w:rPr>
                <w:rFonts w:ascii="Arial" w:hAnsi="Arial" w:cs="Arial"/>
                <w:b/>
                <w:bCs/>
                <w:color w:val="00B050"/>
              </w:rPr>
            </w:pPr>
            <w:r w:rsidRPr="00DE6615">
              <w:rPr>
                <w:rFonts w:ascii="Arial" w:hAnsi="Arial" w:cs="Arial"/>
                <w:b/>
                <w:bCs/>
                <w:color w:val="00B050"/>
              </w:rPr>
              <w:t>Physical Movement</w:t>
            </w:r>
          </w:p>
        </w:tc>
        <w:tc>
          <w:tcPr>
            <w:tcW w:w="6655" w:type="dxa"/>
            <w:tcBorders>
              <w:top w:val="single" w:sz="4" w:space="0" w:color="D0CECE"/>
              <w:left w:val="single" w:sz="12" w:space="0" w:color="7F7F7F"/>
              <w:bottom w:val="single" w:sz="4" w:space="0" w:color="D0CECE"/>
              <w:right w:val="single" w:sz="12" w:space="0" w:color="7F7F7F"/>
            </w:tcBorders>
            <w:shd w:val="clear" w:color="auto" w:fill="auto"/>
            <w:vAlign w:val="center"/>
            <w:hideMark/>
          </w:tcPr>
          <w:p w:rsidR="0088093E" w:rsidRPr="00DE6615" w:rsidRDefault="0088093E" w:rsidP="00DE6615">
            <w:pPr>
              <w:pStyle w:val="BodyText"/>
              <w:jc w:val="left"/>
              <w:rPr>
                <w:rFonts w:ascii="Arial" w:hAnsi="Arial" w:cs="Arial"/>
                <w:color w:val="00B050"/>
              </w:rPr>
            </w:pPr>
            <w:r w:rsidRPr="00DE6615">
              <w:rPr>
                <w:rFonts w:ascii="Arial" w:hAnsi="Arial" w:cs="Arial"/>
                <w:color w:val="00B050"/>
              </w:rPr>
              <w:t xml:space="preserve">Yes, the user needs to move his arms in a walking movement. </w:t>
            </w:r>
          </w:p>
        </w:tc>
      </w:tr>
      <w:tr w:rsidR="00DE6615" w:rsidRPr="00B15DA6" w:rsidTr="00DE6615">
        <w:trPr>
          <w:trHeight w:val="567"/>
        </w:trPr>
        <w:tc>
          <w:tcPr>
            <w:tcW w:w="2268" w:type="dxa"/>
            <w:tcBorders>
              <w:top w:val="single" w:sz="4" w:space="0" w:color="D0CECE"/>
              <w:left w:val="single" w:sz="12" w:space="0" w:color="7F7F7F"/>
              <w:bottom w:val="single" w:sz="4" w:space="0" w:color="D0CECE"/>
              <w:right w:val="single" w:sz="12" w:space="0" w:color="7F7F7F"/>
            </w:tcBorders>
            <w:shd w:val="clear" w:color="auto" w:fill="F2F2F2"/>
            <w:vAlign w:val="center"/>
            <w:hideMark/>
          </w:tcPr>
          <w:p w:rsidR="0088093E" w:rsidRPr="00DE6615" w:rsidRDefault="0088093E" w:rsidP="00DE6615">
            <w:pPr>
              <w:pStyle w:val="BodyText"/>
              <w:jc w:val="left"/>
              <w:rPr>
                <w:rFonts w:ascii="Arial" w:hAnsi="Arial" w:cs="Arial"/>
                <w:b/>
                <w:bCs/>
                <w:color w:val="00B050"/>
              </w:rPr>
            </w:pPr>
            <w:r w:rsidRPr="00DE6615">
              <w:rPr>
                <w:rFonts w:ascii="Arial" w:hAnsi="Arial" w:cs="Arial"/>
                <w:b/>
                <w:bCs/>
                <w:color w:val="00B050"/>
              </w:rPr>
              <w:t>Parameters</w:t>
            </w:r>
          </w:p>
        </w:tc>
        <w:tc>
          <w:tcPr>
            <w:tcW w:w="6655" w:type="dxa"/>
            <w:tcBorders>
              <w:top w:val="single" w:sz="4" w:space="0" w:color="D0CECE"/>
              <w:left w:val="single" w:sz="12" w:space="0" w:color="7F7F7F"/>
              <w:bottom w:val="single" w:sz="4" w:space="0" w:color="D0CECE"/>
              <w:right w:val="single" w:sz="12" w:space="0" w:color="7F7F7F"/>
            </w:tcBorders>
            <w:shd w:val="clear" w:color="auto" w:fill="F2F2F2"/>
            <w:vAlign w:val="center"/>
            <w:hideMark/>
          </w:tcPr>
          <w:p w:rsidR="0088093E" w:rsidRPr="00DE6615" w:rsidRDefault="0088093E" w:rsidP="00DE6615">
            <w:pPr>
              <w:pStyle w:val="BodyText"/>
              <w:numPr>
                <w:ilvl w:val="0"/>
                <w:numId w:val="35"/>
              </w:numPr>
              <w:ind w:left="290" w:hanging="290"/>
              <w:jc w:val="left"/>
              <w:rPr>
                <w:rFonts w:ascii="Arial" w:hAnsi="Arial" w:cs="Arial"/>
                <w:color w:val="00B050"/>
              </w:rPr>
            </w:pPr>
            <w:r w:rsidRPr="00DE6615">
              <w:rPr>
                <w:rFonts w:ascii="Arial" w:hAnsi="Arial" w:cs="Arial"/>
                <w:color w:val="00B050"/>
              </w:rPr>
              <w:t>Speed</w:t>
            </w:r>
          </w:p>
          <w:p w:rsidR="0088093E" w:rsidRPr="00DE6615" w:rsidRDefault="0088093E" w:rsidP="00DE6615">
            <w:pPr>
              <w:pStyle w:val="BodyText"/>
              <w:numPr>
                <w:ilvl w:val="0"/>
                <w:numId w:val="35"/>
              </w:numPr>
              <w:ind w:left="290" w:hanging="290"/>
              <w:jc w:val="left"/>
              <w:rPr>
                <w:rFonts w:ascii="Arial" w:hAnsi="Arial" w:cs="Arial"/>
                <w:color w:val="00B050"/>
              </w:rPr>
            </w:pPr>
            <w:r w:rsidRPr="00DE6615">
              <w:rPr>
                <w:rFonts w:ascii="Arial" w:hAnsi="Arial" w:cs="Arial"/>
                <w:color w:val="00B050"/>
              </w:rPr>
              <w:t>Acceleration</w:t>
            </w:r>
          </w:p>
          <w:p w:rsidR="0088093E" w:rsidRPr="00DE6615" w:rsidRDefault="0088093E" w:rsidP="00DE6615">
            <w:pPr>
              <w:pStyle w:val="BodyText"/>
              <w:numPr>
                <w:ilvl w:val="0"/>
                <w:numId w:val="35"/>
              </w:numPr>
              <w:ind w:left="290" w:hanging="290"/>
              <w:jc w:val="left"/>
              <w:rPr>
                <w:rFonts w:ascii="Arial" w:hAnsi="Arial" w:cs="Arial"/>
                <w:color w:val="00B050"/>
              </w:rPr>
            </w:pPr>
            <w:r w:rsidRPr="00DE6615">
              <w:rPr>
                <w:rFonts w:ascii="Arial" w:hAnsi="Arial" w:cs="Arial"/>
                <w:color w:val="00B050"/>
              </w:rPr>
              <w:t>Deceleration</w:t>
            </w:r>
          </w:p>
          <w:p w:rsidR="0088093E" w:rsidRPr="00DE6615" w:rsidRDefault="0088093E" w:rsidP="00DE6615">
            <w:pPr>
              <w:pStyle w:val="BodyText"/>
              <w:numPr>
                <w:ilvl w:val="0"/>
                <w:numId w:val="35"/>
              </w:numPr>
              <w:ind w:left="290" w:hanging="290"/>
              <w:jc w:val="left"/>
              <w:rPr>
                <w:rFonts w:ascii="Arial" w:hAnsi="Arial" w:cs="Arial"/>
                <w:color w:val="00B050"/>
              </w:rPr>
            </w:pPr>
            <w:r w:rsidRPr="00DE6615">
              <w:rPr>
                <w:rFonts w:ascii="Arial" w:hAnsi="Arial" w:cs="Arial"/>
                <w:color w:val="00B050"/>
              </w:rPr>
              <w:t>Camera Direction</w:t>
            </w:r>
          </w:p>
        </w:tc>
      </w:tr>
      <w:tr w:rsidR="00DE6615" w:rsidRPr="0014618E" w:rsidTr="00DE6615">
        <w:trPr>
          <w:trHeight w:val="567"/>
        </w:trPr>
        <w:tc>
          <w:tcPr>
            <w:tcW w:w="2268" w:type="dxa"/>
            <w:tcBorders>
              <w:top w:val="single" w:sz="4" w:space="0" w:color="F3F2F2"/>
              <w:left w:val="single" w:sz="12" w:space="0" w:color="7F7F7F"/>
              <w:bottom w:val="single" w:sz="12" w:space="0" w:color="7F7F7F"/>
              <w:right w:val="single" w:sz="12" w:space="0" w:color="7F7F7F"/>
            </w:tcBorders>
            <w:shd w:val="clear" w:color="auto" w:fill="auto"/>
            <w:vAlign w:val="center"/>
            <w:hideMark/>
          </w:tcPr>
          <w:p w:rsidR="0088093E" w:rsidRPr="00DE6615" w:rsidRDefault="0088093E" w:rsidP="00DE6615">
            <w:pPr>
              <w:pStyle w:val="BodyText"/>
              <w:jc w:val="left"/>
              <w:rPr>
                <w:rFonts w:ascii="Arial" w:hAnsi="Arial" w:cs="Arial"/>
                <w:b/>
                <w:bCs/>
                <w:color w:val="00B050"/>
              </w:rPr>
            </w:pPr>
            <w:r w:rsidRPr="00DE6615">
              <w:rPr>
                <w:rFonts w:ascii="Arial" w:hAnsi="Arial" w:cs="Arial"/>
                <w:b/>
                <w:bCs/>
                <w:color w:val="00B050"/>
              </w:rPr>
              <w:t>Problems</w:t>
            </w:r>
          </w:p>
        </w:tc>
        <w:tc>
          <w:tcPr>
            <w:tcW w:w="6655" w:type="dxa"/>
            <w:tcBorders>
              <w:top w:val="single" w:sz="4" w:space="0" w:color="D0CECE"/>
              <w:left w:val="single" w:sz="12" w:space="0" w:color="7F7F7F"/>
              <w:bottom w:val="single" w:sz="12" w:space="0" w:color="7F7F7F"/>
              <w:right w:val="single" w:sz="12" w:space="0" w:color="7F7F7F"/>
            </w:tcBorders>
            <w:shd w:val="clear" w:color="auto" w:fill="auto"/>
            <w:vAlign w:val="center"/>
            <w:hideMark/>
          </w:tcPr>
          <w:p w:rsidR="0088093E" w:rsidRPr="00DE6615" w:rsidRDefault="0088093E" w:rsidP="00DE6615">
            <w:pPr>
              <w:pStyle w:val="BodyText"/>
              <w:numPr>
                <w:ilvl w:val="0"/>
                <w:numId w:val="35"/>
              </w:numPr>
              <w:ind w:left="290" w:hanging="290"/>
              <w:jc w:val="left"/>
              <w:rPr>
                <w:rFonts w:ascii="Arial" w:hAnsi="Arial" w:cs="Arial"/>
                <w:color w:val="00B050"/>
              </w:rPr>
            </w:pPr>
            <w:r w:rsidRPr="00DE6615">
              <w:rPr>
                <w:rFonts w:ascii="Arial" w:hAnsi="Arial" w:cs="Arial"/>
                <w:color w:val="00B050"/>
              </w:rPr>
              <w:t>Wall Collision in the virtual reality</w:t>
            </w:r>
          </w:p>
          <w:p w:rsidR="0088093E" w:rsidRPr="00DE6615" w:rsidRDefault="0088093E" w:rsidP="00DE6615">
            <w:pPr>
              <w:pStyle w:val="BodyText"/>
              <w:numPr>
                <w:ilvl w:val="0"/>
                <w:numId w:val="35"/>
              </w:numPr>
              <w:ind w:left="290" w:hanging="290"/>
              <w:jc w:val="left"/>
              <w:rPr>
                <w:rFonts w:ascii="Arial" w:hAnsi="Arial" w:cs="Arial"/>
                <w:color w:val="00B050"/>
              </w:rPr>
            </w:pPr>
            <w:r w:rsidRPr="00DE6615">
              <w:rPr>
                <w:rFonts w:ascii="Arial" w:hAnsi="Arial" w:cs="Arial"/>
                <w:color w:val="00B050"/>
              </w:rPr>
              <w:t>When does the character start to walk</w:t>
            </w:r>
          </w:p>
          <w:p w:rsidR="0088093E" w:rsidRPr="00DE6615" w:rsidRDefault="0088093E" w:rsidP="00DE6615">
            <w:pPr>
              <w:pStyle w:val="BodyText"/>
              <w:numPr>
                <w:ilvl w:val="0"/>
                <w:numId w:val="35"/>
              </w:numPr>
              <w:ind w:left="290" w:hanging="290"/>
              <w:jc w:val="left"/>
              <w:rPr>
                <w:rFonts w:ascii="Arial" w:hAnsi="Arial" w:cs="Arial"/>
                <w:color w:val="00B050"/>
              </w:rPr>
            </w:pPr>
            <w:r w:rsidRPr="00DE6615">
              <w:rPr>
                <w:rFonts w:ascii="Arial" w:hAnsi="Arial" w:cs="Arial"/>
                <w:color w:val="00B050"/>
              </w:rPr>
              <w:t>Which inputs does the user have to give</w:t>
            </w:r>
          </w:p>
          <w:p w:rsidR="0088093E" w:rsidRPr="00DE6615" w:rsidRDefault="0088093E" w:rsidP="00DE6615">
            <w:pPr>
              <w:pStyle w:val="BodyText"/>
              <w:numPr>
                <w:ilvl w:val="0"/>
                <w:numId w:val="35"/>
              </w:numPr>
              <w:ind w:left="290" w:hanging="290"/>
              <w:jc w:val="left"/>
              <w:rPr>
                <w:rFonts w:ascii="Arial" w:hAnsi="Arial" w:cs="Arial"/>
                <w:color w:val="00B050"/>
              </w:rPr>
            </w:pPr>
            <w:r w:rsidRPr="00DE6615">
              <w:rPr>
                <w:rFonts w:ascii="Arial" w:hAnsi="Arial" w:cs="Arial"/>
                <w:color w:val="00B050"/>
              </w:rPr>
              <w:t>Motion sickness of the user</w:t>
            </w:r>
          </w:p>
        </w:tc>
      </w:tr>
    </w:tbl>
    <w:p w:rsidR="0088093E" w:rsidRPr="00825563" w:rsidRDefault="0088093E" w:rsidP="0088093E">
      <w:pPr>
        <w:rPr>
          <w:rFonts w:cs="Arial"/>
          <w:b/>
          <w:spacing w:val="-4"/>
          <w:kern w:val="28"/>
        </w:rPr>
      </w:pPr>
    </w:p>
    <w:p w:rsidR="0088093E" w:rsidRPr="00825563" w:rsidRDefault="0088093E" w:rsidP="0088093E">
      <w:pPr>
        <w:pStyle w:val="Heading4"/>
        <w:numPr>
          <w:ilvl w:val="3"/>
          <w:numId w:val="30"/>
        </w:numPr>
        <w:rPr>
          <w:rFonts w:cs="Arial"/>
        </w:rPr>
      </w:pPr>
      <w:r w:rsidRPr="00825563">
        <w:rPr>
          <w:rFonts w:cs="Arial"/>
        </w:rPr>
        <w:t>Walking by Leaning</w:t>
      </w:r>
    </w:p>
    <w:tbl>
      <w:tblPr>
        <w:tblW w:w="8923" w:type="dxa"/>
        <w:tblBorders>
          <w:top w:val="single" w:sz="12" w:space="0" w:color="7F7F7F"/>
          <w:left w:val="single" w:sz="12" w:space="0" w:color="7F7F7F"/>
          <w:bottom w:val="single" w:sz="12" w:space="0" w:color="7F7F7F"/>
          <w:right w:val="single" w:sz="12" w:space="0" w:color="7F7F7F"/>
          <w:insideH w:val="single" w:sz="4" w:space="0" w:color="D0CECE"/>
          <w:insideV w:val="single" w:sz="12" w:space="0" w:color="7F7F7F"/>
        </w:tblBorders>
        <w:tblLook w:val="04A0" w:firstRow="1" w:lastRow="0" w:firstColumn="1" w:lastColumn="0" w:noHBand="0" w:noVBand="1"/>
      </w:tblPr>
      <w:tblGrid>
        <w:gridCol w:w="2268"/>
        <w:gridCol w:w="6655"/>
      </w:tblGrid>
      <w:tr w:rsidR="00DE6615" w:rsidRPr="0014618E" w:rsidTr="00DE6615">
        <w:trPr>
          <w:trHeight w:val="567"/>
        </w:trPr>
        <w:tc>
          <w:tcPr>
            <w:tcW w:w="2268" w:type="dxa"/>
            <w:tcBorders>
              <w:top w:val="single" w:sz="12" w:space="0" w:color="7F7F7F"/>
              <w:left w:val="single" w:sz="12" w:space="0" w:color="7F7F7F"/>
              <w:bottom w:val="single" w:sz="4" w:space="0" w:color="F3F2F2"/>
              <w:right w:val="single" w:sz="12" w:space="0" w:color="7F7F7F"/>
            </w:tcBorders>
            <w:shd w:val="clear" w:color="auto" w:fill="auto"/>
            <w:vAlign w:val="center"/>
            <w:hideMark/>
          </w:tcPr>
          <w:p w:rsidR="0088093E" w:rsidRPr="00DE6615" w:rsidRDefault="0088093E" w:rsidP="00DE6615">
            <w:pPr>
              <w:pStyle w:val="BodyText"/>
              <w:jc w:val="left"/>
              <w:rPr>
                <w:rFonts w:ascii="Arial" w:hAnsi="Arial" w:cs="Arial"/>
                <w:b/>
                <w:bCs/>
                <w:color w:val="00B050"/>
              </w:rPr>
            </w:pPr>
            <w:r w:rsidRPr="00DE6615">
              <w:rPr>
                <w:rFonts w:ascii="Arial" w:hAnsi="Arial" w:cs="Arial"/>
                <w:b/>
                <w:bCs/>
                <w:color w:val="00B050"/>
              </w:rPr>
              <w:t>Description</w:t>
            </w:r>
          </w:p>
        </w:tc>
        <w:tc>
          <w:tcPr>
            <w:tcW w:w="6655" w:type="dxa"/>
            <w:tcBorders>
              <w:top w:val="single" w:sz="12" w:space="0" w:color="7F7F7F"/>
              <w:left w:val="single" w:sz="12" w:space="0" w:color="7F7F7F"/>
              <w:bottom w:val="single" w:sz="4" w:space="0" w:color="F3F2F2"/>
              <w:right w:val="single" w:sz="12" w:space="0" w:color="7F7F7F"/>
            </w:tcBorders>
            <w:shd w:val="clear" w:color="auto" w:fill="auto"/>
            <w:vAlign w:val="center"/>
            <w:hideMark/>
          </w:tcPr>
          <w:p w:rsidR="0088093E" w:rsidRPr="00DE6615" w:rsidRDefault="0088093E" w:rsidP="00DE6615">
            <w:pPr>
              <w:pStyle w:val="BodyText"/>
              <w:jc w:val="left"/>
              <w:rPr>
                <w:rFonts w:ascii="Arial" w:hAnsi="Arial" w:cs="Arial"/>
                <w:b/>
                <w:bCs/>
                <w:color w:val="00B050"/>
              </w:rPr>
            </w:pPr>
            <w:r w:rsidRPr="00DE6615">
              <w:rPr>
                <w:rFonts w:ascii="Arial" w:hAnsi="Arial" w:cs="Arial"/>
                <w:bCs/>
                <w:color w:val="00B050"/>
              </w:rPr>
              <w:t>The user leans towards the direction he wants to walk to.</w:t>
            </w:r>
          </w:p>
        </w:tc>
      </w:tr>
      <w:tr w:rsidR="00DE6615" w:rsidRPr="0014618E" w:rsidTr="00DE6615">
        <w:trPr>
          <w:trHeight w:val="567"/>
        </w:trPr>
        <w:tc>
          <w:tcPr>
            <w:tcW w:w="2268" w:type="dxa"/>
            <w:tcBorders>
              <w:top w:val="single" w:sz="4" w:space="0" w:color="D0CECE"/>
              <w:left w:val="single" w:sz="12" w:space="0" w:color="7F7F7F"/>
              <w:bottom w:val="single" w:sz="4" w:space="0" w:color="D0CECE"/>
              <w:right w:val="single" w:sz="12" w:space="0" w:color="7F7F7F"/>
            </w:tcBorders>
            <w:shd w:val="clear" w:color="auto" w:fill="F2F2F2"/>
            <w:vAlign w:val="center"/>
            <w:hideMark/>
          </w:tcPr>
          <w:p w:rsidR="0088093E" w:rsidRPr="00DE6615" w:rsidRDefault="0088093E" w:rsidP="00DE6615">
            <w:pPr>
              <w:pStyle w:val="BodyText"/>
              <w:jc w:val="left"/>
              <w:rPr>
                <w:rFonts w:ascii="Arial" w:hAnsi="Arial" w:cs="Arial"/>
                <w:b/>
                <w:bCs/>
                <w:color w:val="00B050"/>
              </w:rPr>
            </w:pPr>
            <w:r w:rsidRPr="00DE6615">
              <w:rPr>
                <w:rFonts w:ascii="Arial" w:hAnsi="Arial" w:cs="Arial"/>
                <w:b/>
                <w:bCs/>
                <w:color w:val="00B050"/>
              </w:rPr>
              <w:t>Physical Translocation</w:t>
            </w:r>
          </w:p>
        </w:tc>
        <w:tc>
          <w:tcPr>
            <w:tcW w:w="6655" w:type="dxa"/>
            <w:tcBorders>
              <w:top w:val="single" w:sz="4" w:space="0" w:color="D0CECE"/>
              <w:left w:val="single" w:sz="12" w:space="0" w:color="7F7F7F"/>
              <w:bottom w:val="single" w:sz="4" w:space="0" w:color="D0CECE"/>
              <w:right w:val="single" w:sz="12" w:space="0" w:color="7F7F7F"/>
            </w:tcBorders>
            <w:shd w:val="clear" w:color="auto" w:fill="F2F2F2"/>
            <w:vAlign w:val="center"/>
            <w:hideMark/>
          </w:tcPr>
          <w:p w:rsidR="0088093E" w:rsidRPr="00DE6615" w:rsidRDefault="0088093E" w:rsidP="00DE6615">
            <w:pPr>
              <w:pStyle w:val="BodyText"/>
              <w:jc w:val="left"/>
              <w:rPr>
                <w:rFonts w:ascii="Arial" w:hAnsi="Arial" w:cs="Arial"/>
                <w:color w:val="00B050"/>
              </w:rPr>
            </w:pPr>
            <w:r w:rsidRPr="00DE6615">
              <w:rPr>
                <w:rFonts w:ascii="Arial" w:hAnsi="Arial" w:cs="Arial"/>
                <w:color w:val="00B050"/>
              </w:rPr>
              <w:t>No, due to not moving in the room the physical location of the user does not change.</w:t>
            </w:r>
          </w:p>
        </w:tc>
      </w:tr>
      <w:tr w:rsidR="00DE6615" w:rsidRPr="0014618E" w:rsidTr="00DE6615">
        <w:trPr>
          <w:trHeight w:val="567"/>
        </w:trPr>
        <w:tc>
          <w:tcPr>
            <w:tcW w:w="2268" w:type="dxa"/>
            <w:tcBorders>
              <w:top w:val="single" w:sz="4" w:space="0" w:color="D0CECE"/>
              <w:left w:val="single" w:sz="12" w:space="0" w:color="7F7F7F"/>
              <w:bottom w:val="single" w:sz="4" w:space="0" w:color="D0CECE"/>
              <w:right w:val="single" w:sz="12" w:space="0" w:color="7F7F7F"/>
            </w:tcBorders>
            <w:shd w:val="clear" w:color="auto" w:fill="auto"/>
            <w:vAlign w:val="center"/>
            <w:hideMark/>
          </w:tcPr>
          <w:p w:rsidR="0088093E" w:rsidRPr="00DE6615" w:rsidRDefault="0088093E" w:rsidP="00DE6615">
            <w:pPr>
              <w:pStyle w:val="BodyText"/>
              <w:jc w:val="left"/>
              <w:rPr>
                <w:rFonts w:ascii="Arial" w:hAnsi="Arial" w:cs="Arial"/>
                <w:b/>
                <w:bCs/>
                <w:color w:val="00B050"/>
              </w:rPr>
            </w:pPr>
            <w:r w:rsidRPr="00DE6615">
              <w:rPr>
                <w:rFonts w:ascii="Arial" w:hAnsi="Arial" w:cs="Arial"/>
                <w:b/>
                <w:bCs/>
                <w:color w:val="00B050"/>
              </w:rPr>
              <w:t>Physical Movement</w:t>
            </w:r>
          </w:p>
        </w:tc>
        <w:tc>
          <w:tcPr>
            <w:tcW w:w="6655" w:type="dxa"/>
            <w:tcBorders>
              <w:top w:val="single" w:sz="4" w:space="0" w:color="D0CECE"/>
              <w:left w:val="single" w:sz="12" w:space="0" w:color="7F7F7F"/>
              <w:bottom w:val="single" w:sz="4" w:space="0" w:color="D0CECE"/>
              <w:right w:val="single" w:sz="12" w:space="0" w:color="7F7F7F"/>
            </w:tcBorders>
            <w:shd w:val="clear" w:color="auto" w:fill="auto"/>
            <w:vAlign w:val="center"/>
            <w:hideMark/>
          </w:tcPr>
          <w:p w:rsidR="0088093E" w:rsidRPr="00DE6615" w:rsidRDefault="0088093E" w:rsidP="00DE6615">
            <w:pPr>
              <w:pStyle w:val="BodyText"/>
              <w:jc w:val="left"/>
              <w:rPr>
                <w:rFonts w:ascii="Arial" w:hAnsi="Arial" w:cs="Arial"/>
                <w:color w:val="00B050"/>
              </w:rPr>
            </w:pPr>
            <w:r w:rsidRPr="00DE6615">
              <w:rPr>
                <w:rFonts w:ascii="Arial" w:hAnsi="Arial" w:cs="Arial"/>
                <w:color w:val="00B050"/>
              </w:rPr>
              <w:t>Yes, the user has to lean in order to trigger the virtual movement.</w:t>
            </w:r>
          </w:p>
        </w:tc>
      </w:tr>
      <w:tr w:rsidR="00DE6615" w:rsidRPr="00B15DA6" w:rsidTr="00DE6615">
        <w:trPr>
          <w:trHeight w:val="567"/>
        </w:trPr>
        <w:tc>
          <w:tcPr>
            <w:tcW w:w="2268" w:type="dxa"/>
            <w:tcBorders>
              <w:top w:val="single" w:sz="4" w:space="0" w:color="D0CECE"/>
              <w:left w:val="single" w:sz="12" w:space="0" w:color="7F7F7F"/>
              <w:bottom w:val="single" w:sz="4" w:space="0" w:color="D0CECE"/>
              <w:right w:val="single" w:sz="12" w:space="0" w:color="7F7F7F"/>
            </w:tcBorders>
            <w:shd w:val="clear" w:color="auto" w:fill="F2F2F2"/>
            <w:vAlign w:val="center"/>
            <w:hideMark/>
          </w:tcPr>
          <w:p w:rsidR="0088093E" w:rsidRPr="00DE6615" w:rsidRDefault="0088093E" w:rsidP="00DE6615">
            <w:pPr>
              <w:pStyle w:val="BodyText"/>
              <w:jc w:val="left"/>
              <w:rPr>
                <w:rFonts w:ascii="Arial" w:hAnsi="Arial" w:cs="Arial"/>
                <w:b/>
                <w:bCs/>
                <w:color w:val="00B050"/>
              </w:rPr>
            </w:pPr>
            <w:r w:rsidRPr="00DE6615">
              <w:rPr>
                <w:rFonts w:ascii="Arial" w:hAnsi="Arial" w:cs="Arial"/>
                <w:b/>
                <w:bCs/>
                <w:color w:val="00B050"/>
              </w:rPr>
              <w:t>Parameters</w:t>
            </w:r>
          </w:p>
        </w:tc>
        <w:tc>
          <w:tcPr>
            <w:tcW w:w="6655" w:type="dxa"/>
            <w:tcBorders>
              <w:top w:val="single" w:sz="4" w:space="0" w:color="D0CECE"/>
              <w:left w:val="single" w:sz="12" w:space="0" w:color="7F7F7F"/>
              <w:bottom w:val="single" w:sz="4" w:space="0" w:color="D0CECE"/>
              <w:right w:val="single" w:sz="12" w:space="0" w:color="7F7F7F"/>
            </w:tcBorders>
            <w:shd w:val="clear" w:color="auto" w:fill="F2F2F2"/>
            <w:vAlign w:val="center"/>
            <w:hideMark/>
          </w:tcPr>
          <w:p w:rsidR="0088093E" w:rsidRPr="00DE6615" w:rsidRDefault="0088093E" w:rsidP="00DE6615">
            <w:pPr>
              <w:pStyle w:val="BodyText"/>
              <w:numPr>
                <w:ilvl w:val="0"/>
                <w:numId w:val="35"/>
              </w:numPr>
              <w:ind w:left="290" w:hanging="290"/>
              <w:jc w:val="left"/>
              <w:rPr>
                <w:rFonts w:ascii="Arial" w:hAnsi="Arial" w:cs="Arial"/>
                <w:color w:val="00B050"/>
              </w:rPr>
            </w:pPr>
            <w:r w:rsidRPr="00DE6615">
              <w:rPr>
                <w:rFonts w:ascii="Arial" w:hAnsi="Arial" w:cs="Arial"/>
                <w:color w:val="00B050"/>
              </w:rPr>
              <w:t>Location</w:t>
            </w:r>
          </w:p>
          <w:p w:rsidR="0088093E" w:rsidRPr="00DE6615" w:rsidRDefault="0088093E" w:rsidP="00DE6615">
            <w:pPr>
              <w:pStyle w:val="BodyText"/>
              <w:numPr>
                <w:ilvl w:val="0"/>
                <w:numId w:val="35"/>
              </w:numPr>
              <w:ind w:left="290" w:hanging="290"/>
              <w:jc w:val="left"/>
              <w:rPr>
                <w:rFonts w:ascii="Arial" w:hAnsi="Arial" w:cs="Arial"/>
                <w:color w:val="00B050"/>
              </w:rPr>
            </w:pPr>
            <w:r w:rsidRPr="00DE6615">
              <w:rPr>
                <w:rFonts w:ascii="Arial" w:hAnsi="Arial" w:cs="Arial"/>
                <w:color w:val="00B050"/>
              </w:rPr>
              <w:t>Location (Head)</w:t>
            </w:r>
          </w:p>
          <w:p w:rsidR="0088093E" w:rsidRPr="00DE6615" w:rsidRDefault="0088093E" w:rsidP="00DE6615">
            <w:pPr>
              <w:pStyle w:val="BodyText"/>
              <w:numPr>
                <w:ilvl w:val="0"/>
                <w:numId w:val="35"/>
              </w:numPr>
              <w:ind w:left="290" w:hanging="290"/>
              <w:jc w:val="left"/>
              <w:rPr>
                <w:rFonts w:ascii="Arial" w:hAnsi="Arial" w:cs="Arial"/>
                <w:color w:val="00B050"/>
              </w:rPr>
            </w:pPr>
            <w:r w:rsidRPr="00DE6615">
              <w:rPr>
                <w:rFonts w:ascii="Arial" w:hAnsi="Arial" w:cs="Arial"/>
                <w:color w:val="00B050"/>
              </w:rPr>
              <w:t>Speed</w:t>
            </w:r>
          </w:p>
          <w:p w:rsidR="0088093E" w:rsidRPr="00DE6615" w:rsidRDefault="0088093E" w:rsidP="00DE6615">
            <w:pPr>
              <w:pStyle w:val="BodyText"/>
              <w:numPr>
                <w:ilvl w:val="0"/>
                <w:numId w:val="35"/>
              </w:numPr>
              <w:ind w:left="290" w:hanging="290"/>
              <w:jc w:val="left"/>
              <w:rPr>
                <w:rFonts w:ascii="Arial" w:hAnsi="Arial" w:cs="Arial"/>
                <w:color w:val="00B050"/>
              </w:rPr>
            </w:pPr>
            <w:r w:rsidRPr="00DE6615">
              <w:rPr>
                <w:rFonts w:ascii="Arial" w:hAnsi="Arial" w:cs="Arial"/>
                <w:color w:val="00B050"/>
              </w:rPr>
              <w:t>Acceleration</w:t>
            </w:r>
          </w:p>
          <w:p w:rsidR="0088093E" w:rsidRPr="00DE6615" w:rsidRDefault="0088093E" w:rsidP="00DE6615">
            <w:pPr>
              <w:pStyle w:val="BodyText"/>
              <w:numPr>
                <w:ilvl w:val="0"/>
                <w:numId w:val="35"/>
              </w:numPr>
              <w:ind w:left="290" w:hanging="290"/>
              <w:jc w:val="left"/>
              <w:rPr>
                <w:rFonts w:ascii="Arial" w:hAnsi="Arial" w:cs="Arial"/>
                <w:color w:val="00B050"/>
              </w:rPr>
            </w:pPr>
            <w:r w:rsidRPr="00DE6615">
              <w:rPr>
                <w:rFonts w:ascii="Arial" w:hAnsi="Arial" w:cs="Arial"/>
                <w:color w:val="00B050"/>
              </w:rPr>
              <w:t>Deceleration</w:t>
            </w:r>
          </w:p>
          <w:p w:rsidR="0088093E" w:rsidRPr="00DE6615" w:rsidRDefault="0088093E" w:rsidP="00DE6615">
            <w:pPr>
              <w:pStyle w:val="BodyText"/>
              <w:numPr>
                <w:ilvl w:val="0"/>
                <w:numId w:val="35"/>
              </w:numPr>
              <w:ind w:left="290" w:hanging="290"/>
              <w:jc w:val="left"/>
              <w:rPr>
                <w:rFonts w:ascii="Arial" w:hAnsi="Arial" w:cs="Arial"/>
                <w:color w:val="00B050"/>
              </w:rPr>
            </w:pPr>
            <w:r w:rsidRPr="00DE6615">
              <w:rPr>
                <w:rFonts w:ascii="Arial" w:hAnsi="Arial" w:cs="Arial"/>
                <w:color w:val="00B050"/>
              </w:rPr>
              <w:t>Camera Direction</w:t>
            </w:r>
          </w:p>
          <w:p w:rsidR="0088093E" w:rsidRPr="00DE6615" w:rsidRDefault="0088093E" w:rsidP="00DE6615">
            <w:pPr>
              <w:pStyle w:val="BodyText"/>
              <w:numPr>
                <w:ilvl w:val="0"/>
                <w:numId w:val="35"/>
              </w:numPr>
              <w:ind w:left="290" w:hanging="290"/>
              <w:jc w:val="left"/>
              <w:rPr>
                <w:rFonts w:ascii="Arial" w:hAnsi="Arial" w:cs="Arial"/>
                <w:color w:val="00B050"/>
              </w:rPr>
            </w:pPr>
            <w:r w:rsidRPr="00DE6615">
              <w:rPr>
                <w:rFonts w:ascii="Arial" w:hAnsi="Arial" w:cs="Arial"/>
                <w:color w:val="00B050"/>
              </w:rPr>
              <w:t>Scaling</w:t>
            </w:r>
          </w:p>
        </w:tc>
      </w:tr>
      <w:tr w:rsidR="00DE6615" w:rsidRPr="00B15DA6" w:rsidTr="00DE6615">
        <w:trPr>
          <w:trHeight w:val="567"/>
        </w:trPr>
        <w:tc>
          <w:tcPr>
            <w:tcW w:w="2268" w:type="dxa"/>
            <w:tcBorders>
              <w:top w:val="single" w:sz="4" w:space="0" w:color="F3F2F2"/>
              <w:left w:val="single" w:sz="12" w:space="0" w:color="7F7F7F"/>
              <w:bottom w:val="single" w:sz="12" w:space="0" w:color="7F7F7F"/>
              <w:right w:val="single" w:sz="12" w:space="0" w:color="7F7F7F"/>
            </w:tcBorders>
            <w:shd w:val="clear" w:color="auto" w:fill="auto"/>
            <w:vAlign w:val="center"/>
            <w:hideMark/>
          </w:tcPr>
          <w:p w:rsidR="0088093E" w:rsidRPr="00DE6615" w:rsidRDefault="0088093E" w:rsidP="00DE6615">
            <w:pPr>
              <w:pStyle w:val="BodyText"/>
              <w:jc w:val="left"/>
              <w:rPr>
                <w:rFonts w:ascii="Arial" w:hAnsi="Arial" w:cs="Arial"/>
                <w:b/>
                <w:bCs/>
                <w:color w:val="00B050"/>
              </w:rPr>
            </w:pPr>
            <w:r w:rsidRPr="00DE6615">
              <w:rPr>
                <w:rFonts w:ascii="Arial" w:hAnsi="Arial" w:cs="Arial"/>
                <w:b/>
                <w:bCs/>
                <w:color w:val="00B050"/>
              </w:rPr>
              <w:lastRenderedPageBreak/>
              <w:t>Problems</w:t>
            </w:r>
          </w:p>
        </w:tc>
        <w:tc>
          <w:tcPr>
            <w:tcW w:w="6655" w:type="dxa"/>
            <w:tcBorders>
              <w:top w:val="single" w:sz="4" w:space="0" w:color="D0CECE"/>
              <w:left w:val="single" w:sz="12" w:space="0" w:color="7F7F7F"/>
              <w:bottom w:val="single" w:sz="12" w:space="0" w:color="7F7F7F"/>
              <w:right w:val="single" w:sz="12" w:space="0" w:color="7F7F7F"/>
            </w:tcBorders>
            <w:shd w:val="clear" w:color="auto" w:fill="auto"/>
            <w:vAlign w:val="center"/>
            <w:hideMark/>
          </w:tcPr>
          <w:p w:rsidR="0088093E" w:rsidRPr="00DE6615" w:rsidRDefault="0088093E" w:rsidP="00DE6615">
            <w:pPr>
              <w:pStyle w:val="BodyText"/>
              <w:numPr>
                <w:ilvl w:val="0"/>
                <w:numId w:val="35"/>
              </w:numPr>
              <w:ind w:left="290" w:hanging="290"/>
              <w:jc w:val="left"/>
              <w:rPr>
                <w:rFonts w:ascii="Arial" w:hAnsi="Arial" w:cs="Arial"/>
                <w:color w:val="00B050"/>
              </w:rPr>
            </w:pPr>
            <w:r w:rsidRPr="00DE6615">
              <w:rPr>
                <w:rFonts w:ascii="Arial" w:hAnsi="Arial" w:cs="Arial"/>
                <w:color w:val="00B050"/>
              </w:rPr>
              <w:t>Wall Collision</w:t>
            </w:r>
          </w:p>
          <w:p w:rsidR="0088093E" w:rsidRPr="00DE6615" w:rsidRDefault="0088093E" w:rsidP="00DE6615">
            <w:pPr>
              <w:pStyle w:val="BodyText"/>
              <w:numPr>
                <w:ilvl w:val="0"/>
                <w:numId w:val="35"/>
              </w:numPr>
              <w:ind w:left="290" w:hanging="290"/>
              <w:jc w:val="left"/>
              <w:rPr>
                <w:rFonts w:ascii="Arial" w:hAnsi="Arial" w:cs="Arial"/>
                <w:color w:val="00B050"/>
              </w:rPr>
            </w:pPr>
            <w:r w:rsidRPr="00DE6615">
              <w:rPr>
                <w:rFonts w:ascii="Arial" w:hAnsi="Arial" w:cs="Arial"/>
                <w:color w:val="00B050"/>
              </w:rPr>
              <w:t>Detection of leaning degree</w:t>
            </w:r>
          </w:p>
          <w:p w:rsidR="0088093E" w:rsidRPr="00DE6615" w:rsidRDefault="0088093E" w:rsidP="00DE6615">
            <w:pPr>
              <w:pStyle w:val="BodyText"/>
              <w:numPr>
                <w:ilvl w:val="0"/>
                <w:numId w:val="35"/>
              </w:numPr>
              <w:ind w:left="290" w:hanging="290"/>
              <w:jc w:val="left"/>
              <w:rPr>
                <w:rFonts w:ascii="Arial" w:hAnsi="Arial" w:cs="Arial"/>
                <w:color w:val="00B050"/>
              </w:rPr>
            </w:pPr>
            <w:r w:rsidRPr="00DE6615">
              <w:rPr>
                <w:rFonts w:ascii="Arial" w:hAnsi="Arial" w:cs="Arial"/>
                <w:color w:val="00B050"/>
              </w:rPr>
              <w:t>Scale-rate</w:t>
            </w:r>
          </w:p>
          <w:p w:rsidR="0088093E" w:rsidRPr="00DE6615" w:rsidRDefault="0088093E" w:rsidP="00DE6615">
            <w:pPr>
              <w:pStyle w:val="BodyText"/>
              <w:numPr>
                <w:ilvl w:val="0"/>
                <w:numId w:val="35"/>
              </w:numPr>
              <w:ind w:left="290" w:hanging="290"/>
              <w:jc w:val="left"/>
              <w:rPr>
                <w:rFonts w:ascii="Arial" w:hAnsi="Arial" w:cs="Arial"/>
                <w:color w:val="00B050"/>
              </w:rPr>
            </w:pPr>
            <w:r w:rsidRPr="00DE6615">
              <w:rPr>
                <w:rFonts w:ascii="Arial" w:hAnsi="Arial" w:cs="Arial"/>
                <w:color w:val="00B050"/>
              </w:rPr>
              <w:t>Motion sickness</w:t>
            </w:r>
          </w:p>
        </w:tc>
      </w:tr>
    </w:tbl>
    <w:p w:rsidR="0088093E" w:rsidRPr="00825563" w:rsidRDefault="0088093E" w:rsidP="0088093E">
      <w:pPr>
        <w:rPr>
          <w:rFonts w:cs="Arial"/>
          <w:b/>
          <w:spacing w:val="-4"/>
          <w:kern w:val="28"/>
        </w:rPr>
      </w:pPr>
      <w:r w:rsidRPr="00825563">
        <w:rPr>
          <w:rFonts w:cs="Arial"/>
        </w:rPr>
        <w:br w:type="page"/>
      </w:r>
    </w:p>
    <w:p w:rsidR="0088093E" w:rsidRPr="00825563" w:rsidRDefault="0088093E" w:rsidP="0088093E">
      <w:pPr>
        <w:pStyle w:val="Heading4"/>
        <w:numPr>
          <w:ilvl w:val="3"/>
          <w:numId w:val="30"/>
        </w:numPr>
        <w:rPr>
          <w:rFonts w:cs="Arial"/>
        </w:rPr>
      </w:pPr>
      <w:r w:rsidRPr="00825563">
        <w:rPr>
          <w:rFonts w:cs="Arial"/>
        </w:rPr>
        <w:t>Scaled Walking</w:t>
      </w:r>
    </w:p>
    <w:tbl>
      <w:tblPr>
        <w:tblW w:w="8923" w:type="dxa"/>
        <w:tblBorders>
          <w:top w:val="single" w:sz="12" w:space="0" w:color="7F7F7F"/>
          <w:left w:val="single" w:sz="12" w:space="0" w:color="7F7F7F"/>
          <w:bottom w:val="single" w:sz="12" w:space="0" w:color="7F7F7F"/>
          <w:right w:val="single" w:sz="12" w:space="0" w:color="7F7F7F"/>
          <w:insideH w:val="single" w:sz="4" w:space="0" w:color="D0CECE"/>
          <w:insideV w:val="single" w:sz="12" w:space="0" w:color="7F7F7F"/>
        </w:tblBorders>
        <w:tblLook w:val="04A0" w:firstRow="1" w:lastRow="0" w:firstColumn="1" w:lastColumn="0" w:noHBand="0" w:noVBand="1"/>
      </w:tblPr>
      <w:tblGrid>
        <w:gridCol w:w="2268"/>
        <w:gridCol w:w="6655"/>
      </w:tblGrid>
      <w:tr w:rsidR="00DE6615" w:rsidRPr="0014618E" w:rsidTr="00DE6615">
        <w:trPr>
          <w:trHeight w:val="567"/>
        </w:trPr>
        <w:tc>
          <w:tcPr>
            <w:tcW w:w="2268" w:type="dxa"/>
            <w:tcBorders>
              <w:top w:val="single" w:sz="12" w:space="0" w:color="7F7F7F"/>
              <w:left w:val="single" w:sz="12" w:space="0" w:color="7F7F7F"/>
              <w:bottom w:val="single" w:sz="4" w:space="0" w:color="F3F2F2"/>
              <w:right w:val="single" w:sz="12" w:space="0" w:color="7F7F7F"/>
            </w:tcBorders>
            <w:shd w:val="clear" w:color="auto" w:fill="auto"/>
            <w:vAlign w:val="center"/>
            <w:hideMark/>
          </w:tcPr>
          <w:p w:rsidR="0088093E" w:rsidRPr="00DE6615" w:rsidRDefault="0088093E" w:rsidP="00DE6615">
            <w:pPr>
              <w:pStyle w:val="BodyText"/>
              <w:jc w:val="left"/>
              <w:rPr>
                <w:rFonts w:ascii="Arial" w:hAnsi="Arial" w:cs="Arial"/>
                <w:b/>
                <w:bCs/>
                <w:color w:val="00B050"/>
              </w:rPr>
            </w:pPr>
            <w:r w:rsidRPr="00DE6615">
              <w:rPr>
                <w:rFonts w:ascii="Arial" w:hAnsi="Arial" w:cs="Arial"/>
                <w:b/>
                <w:bCs/>
                <w:color w:val="00B050"/>
              </w:rPr>
              <w:t>Description</w:t>
            </w:r>
          </w:p>
        </w:tc>
        <w:tc>
          <w:tcPr>
            <w:tcW w:w="6655" w:type="dxa"/>
            <w:tcBorders>
              <w:top w:val="single" w:sz="12" w:space="0" w:color="7F7F7F"/>
              <w:left w:val="single" w:sz="12" w:space="0" w:color="7F7F7F"/>
              <w:bottom w:val="single" w:sz="4" w:space="0" w:color="F3F2F2"/>
              <w:right w:val="single" w:sz="12" w:space="0" w:color="7F7F7F"/>
            </w:tcBorders>
            <w:shd w:val="clear" w:color="auto" w:fill="auto"/>
            <w:vAlign w:val="center"/>
            <w:hideMark/>
          </w:tcPr>
          <w:p w:rsidR="0088093E" w:rsidRPr="00DE6615" w:rsidRDefault="0088093E" w:rsidP="00DE6615">
            <w:pPr>
              <w:pStyle w:val="BodyText"/>
              <w:jc w:val="left"/>
              <w:rPr>
                <w:rFonts w:ascii="Arial" w:hAnsi="Arial" w:cs="Arial"/>
                <w:b/>
                <w:bCs/>
                <w:color w:val="00B050"/>
              </w:rPr>
            </w:pPr>
            <w:r w:rsidRPr="00DE6615">
              <w:rPr>
                <w:rFonts w:ascii="Arial" w:hAnsi="Arial" w:cs="Arial"/>
                <w:bCs/>
                <w:color w:val="00B050"/>
              </w:rPr>
              <w:t>The user walks inside the predefined space of the room. His physical translocation will be scaled up in the virtual reality space.</w:t>
            </w:r>
          </w:p>
        </w:tc>
      </w:tr>
      <w:tr w:rsidR="00DE6615" w:rsidRPr="0014618E" w:rsidTr="00DE6615">
        <w:trPr>
          <w:trHeight w:val="567"/>
        </w:trPr>
        <w:tc>
          <w:tcPr>
            <w:tcW w:w="2268" w:type="dxa"/>
            <w:tcBorders>
              <w:top w:val="single" w:sz="4" w:space="0" w:color="D0CECE"/>
              <w:left w:val="single" w:sz="12" w:space="0" w:color="7F7F7F"/>
              <w:bottom w:val="single" w:sz="4" w:space="0" w:color="D0CECE"/>
              <w:right w:val="single" w:sz="12" w:space="0" w:color="7F7F7F"/>
            </w:tcBorders>
            <w:shd w:val="clear" w:color="auto" w:fill="F2F2F2"/>
            <w:vAlign w:val="center"/>
            <w:hideMark/>
          </w:tcPr>
          <w:p w:rsidR="0088093E" w:rsidRPr="00DE6615" w:rsidRDefault="0088093E" w:rsidP="00DE6615">
            <w:pPr>
              <w:pStyle w:val="BodyText"/>
              <w:jc w:val="left"/>
              <w:rPr>
                <w:rFonts w:ascii="Arial" w:hAnsi="Arial" w:cs="Arial"/>
                <w:b/>
                <w:bCs/>
                <w:color w:val="00B050"/>
              </w:rPr>
            </w:pPr>
            <w:r w:rsidRPr="00DE6615">
              <w:rPr>
                <w:rFonts w:ascii="Arial" w:hAnsi="Arial" w:cs="Arial"/>
                <w:b/>
                <w:bCs/>
                <w:color w:val="00B050"/>
              </w:rPr>
              <w:t>Physical Translocation</w:t>
            </w:r>
          </w:p>
        </w:tc>
        <w:tc>
          <w:tcPr>
            <w:tcW w:w="6655" w:type="dxa"/>
            <w:tcBorders>
              <w:top w:val="single" w:sz="4" w:space="0" w:color="D0CECE"/>
              <w:left w:val="single" w:sz="12" w:space="0" w:color="7F7F7F"/>
              <w:bottom w:val="single" w:sz="4" w:space="0" w:color="D0CECE"/>
              <w:right w:val="single" w:sz="12" w:space="0" w:color="7F7F7F"/>
            </w:tcBorders>
            <w:shd w:val="clear" w:color="auto" w:fill="F2F2F2"/>
            <w:vAlign w:val="center"/>
            <w:hideMark/>
          </w:tcPr>
          <w:p w:rsidR="0088093E" w:rsidRPr="00DE6615" w:rsidRDefault="0088093E" w:rsidP="00DE6615">
            <w:pPr>
              <w:pStyle w:val="BodyText"/>
              <w:jc w:val="left"/>
              <w:rPr>
                <w:rFonts w:ascii="Arial" w:hAnsi="Arial" w:cs="Arial"/>
                <w:color w:val="00B050"/>
              </w:rPr>
            </w:pPr>
            <w:r w:rsidRPr="00DE6615">
              <w:rPr>
                <w:rFonts w:ascii="Arial" w:hAnsi="Arial" w:cs="Arial"/>
                <w:color w:val="00B050"/>
              </w:rPr>
              <w:t>Yes, the user needs to walk in the room to activate the virtual movement</w:t>
            </w:r>
          </w:p>
        </w:tc>
      </w:tr>
      <w:tr w:rsidR="00DE6615" w:rsidRPr="0014618E" w:rsidTr="00DE6615">
        <w:trPr>
          <w:trHeight w:val="567"/>
        </w:trPr>
        <w:tc>
          <w:tcPr>
            <w:tcW w:w="2268" w:type="dxa"/>
            <w:tcBorders>
              <w:top w:val="single" w:sz="4" w:space="0" w:color="D0CECE"/>
              <w:left w:val="single" w:sz="12" w:space="0" w:color="7F7F7F"/>
              <w:bottom w:val="single" w:sz="4" w:space="0" w:color="D0CECE"/>
              <w:right w:val="single" w:sz="12" w:space="0" w:color="7F7F7F"/>
            </w:tcBorders>
            <w:shd w:val="clear" w:color="auto" w:fill="auto"/>
            <w:vAlign w:val="center"/>
            <w:hideMark/>
          </w:tcPr>
          <w:p w:rsidR="0088093E" w:rsidRPr="00DE6615" w:rsidRDefault="0088093E" w:rsidP="00DE6615">
            <w:pPr>
              <w:pStyle w:val="BodyText"/>
              <w:jc w:val="left"/>
              <w:rPr>
                <w:rFonts w:ascii="Arial" w:hAnsi="Arial" w:cs="Arial"/>
                <w:b/>
                <w:bCs/>
                <w:color w:val="00B050"/>
              </w:rPr>
            </w:pPr>
            <w:r w:rsidRPr="00DE6615">
              <w:rPr>
                <w:rFonts w:ascii="Arial" w:hAnsi="Arial" w:cs="Arial"/>
                <w:b/>
                <w:bCs/>
                <w:color w:val="00B050"/>
              </w:rPr>
              <w:t>Physical Movement</w:t>
            </w:r>
          </w:p>
        </w:tc>
        <w:tc>
          <w:tcPr>
            <w:tcW w:w="6655" w:type="dxa"/>
            <w:tcBorders>
              <w:top w:val="single" w:sz="4" w:space="0" w:color="D0CECE"/>
              <w:left w:val="single" w:sz="12" w:space="0" w:color="7F7F7F"/>
              <w:bottom w:val="single" w:sz="4" w:space="0" w:color="D0CECE"/>
              <w:right w:val="single" w:sz="12" w:space="0" w:color="7F7F7F"/>
            </w:tcBorders>
            <w:shd w:val="clear" w:color="auto" w:fill="auto"/>
            <w:vAlign w:val="center"/>
            <w:hideMark/>
          </w:tcPr>
          <w:p w:rsidR="0088093E" w:rsidRPr="00DE6615" w:rsidRDefault="0088093E" w:rsidP="00DE6615">
            <w:pPr>
              <w:pStyle w:val="BodyText"/>
              <w:jc w:val="left"/>
              <w:rPr>
                <w:rFonts w:ascii="Arial" w:hAnsi="Arial" w:cs="Arial"/>
                <w:color w:val="00B050"/>
              </w:rPr>
            </w:pPr>
            <w:r w:rsidRPr="00DE6615">
              <w:rPr>
                <w:rFonts w:ascii="Arial" w:hAnsi="Arial" w:cs="Arial"/>
                <w:color w:val="00B050"/>
              </w:rPr>
              <w:t>Yes, the user has to lean in order to trigger the movement.</w:t>
            </w:r>
          </w:p>
        </w:tc>
      </w:tr>
      <w:tr w:rsidR="00DE6615" w:rsidRPr="00B15DA6" w:rsidTr="00DE6615">
        <w:trPr>
          <w:trHeight w:val="567"/>
        </w:trPr>
        <w:tc>
          <w:tcPr>
            <w:tcW w:w="2268" w:type="dxa"/>
            <w:tcBorders>
              <w:top w:val="single" w:sz="4" w:space="0" w:color="D0CECE"/>
              <w:left w:val="single" w:sz="12" w:space="0" w:color="7F7F7F"/>
              <w:bottom w:val="single" w:sz="4" w:space="0" w:color="D0CECE"/>
              <w:right w:val="single" w:sz="12" w:space="0" w:color="7F7F7F"/>
            </w:tcBorders>
            <w:shd w:val="clear" w:color="auto" w:fill="F2F2F2"/>
            <w:vAlign w:val="center"/>
            <w:hideMark/>
          </w:tcPr>
          <w:p w:rsidR="0088093E" w:rsidRPr="00DE6615" w:rsidRDefault="0088093E" w:rsidP="00DE6615">
            <w:pPr>
              <w:pStyle w:val="BodyText"/>
              <w:jc w:val="left"/>
              <w:rPr>
                <w:rFonts w:ascii="Arial" w:hAnsi="Arial" w:cs="Arial"/>
                <w:b/>
                <w:bCs/>
                <w:color w:val="00B050"/>
              </w:rPr>
            </w:pPr>
            <w:r w:rsidRPr="00DE6615">
              <w:rPr>
                <w:rFonts w:ascii="Arial" w:hAnsi="Arial" w:cs="Arial"/>
                <w:b/>
                <w:bCs/>
                <w:color w:val="00B050"/>
              </w:rPr>
              <w:t>Parameters</w:t>
            </w:r>
          </w:p>
        </w:tc>
        <w:tc>
          <w:tcPr>
            <w:tcW w:w="6655" w:type="dxa"/>
            <w:tcBorders>
              <w:top w:val="single" w:sz="4" w:space="0" w:color="D0CECE"/>
              <w:left w:val="single" w:sz="12" w:space="0" w:color="7F7F7F"/>
              <w:bottom w:val="single" w:sz="4" w:space="0" w:color="D0CECE"/>
              <w:right w:val="single" w:sz="12" w:space="0" w:color="7F7F7F"/>
            </w:tcBorders>
            <w:shd w:val="clear" w:color="auto" w:fill="F2F2F2"/>
            <w:vAlign w:val="center"/>
            <w:hideMark/>
          </w:tcPr>
          <w:p w:rsidR="0088093E" w:rsidRPr="00DE6615" w:rsidRDefault="0088093E" w:rsidP="00DE6615">
            <w:pPr>
              <w:pStyle w:val="BodyText"/>
              <w:numPr>
                <w:ilvl w:val="0"/>
                <w:numId w:val="35"/>
              </w:numPr>
              <w:ind w:left="290" w:hanging="290"/>
              <w:rPr>
                <w:rFonts w:ascii="Arial" w:hAnsi="Arial" w:cs="Arial"/>
                <w:color w:val="00B050"/>
              </w:rPr>
            </w:pPr>
            <w:r w:rsidRPr="00DE6615">
              <w:rPr>
                <w:rFonts w:ascii="Arial" w:hAnsi="Arial" w:cs="Arial"/>
                <w:color w:val="00B050"/>
              </w:rPr>
              <w:t>Location</w:t>
            </w:r>
          </w:p>
          <w:p w:rsidR="0088093E" w:rsidRPr="00DE6615" w:rsidRDefault="0088093E" w:rsidP="00DE6615">
            <w:pPr>
              <w:pStyle w:val="BodyText"/>
              <w:numPr>
                <w:ilvl w:val="0"/>
                <w:numId w:val="35"/>
              </w:numPr>
              <w:ind w:left="290" w:hanging="290"/>
              <w:rPr>
                <w:rFonts w:ascii="Arial" w:hAnsi="Arial" w:cs="Arial"/>
                <w:color w:val="00B050"/>
              </w:rPr>
            </w:pPr>
            <w:r w:rsidRPr="00DE6615">
              <w:rPr>
                <w:rFonts w:ascii="Arial" w:hAnsi="Arial" w:cs="Arial"/>
                <w:color w:val="00B050"/>
              </w:rPr>
              <w:t>Speed</w:t>
            </w:r>
          </w:p>
          <w:p w:rsidR="0088093E" w:rsidRPr="00DE6615" w:rsidRDefault="0088093E" w:rsidP="00DE6615">
            <w:pPr>
              <w:pStyle w:val="BodyText"/>
              <w:numPr>
                <w:ilvl w:val="0"/>
                <w:numId w:val="35"/>
              </w:numPr>
              <w:ind w:left="290" w:hanging="290"/>
              <w:rPr>
                <w:rFonts w:ascii="Arial" w:hAnsi="Arial" w:cs="Arial"/>
                <w:color w:val="00B050"/>
              </w:rPr>
            </w:pPr>
            <w:r w:rsidRPr="00DE6615">
              <w:rPr>
                <w:rFonts w:ascii="Arial" w:hAnsi="Arial" w:cs="Arial"/>
                <w:color w:val="00B050"/>
              </w:rPr>
              <w:t>Acceleration</w:t>
            </w:r>
          </w:p>
          <w:p w:rsidR="0088093E" w:rsidRPr="00DE6615" w:rsidRDefault="0088093E" w:rsidP="00DE6615">
            <w:pPr>
              <w:pStyle w:val="BodyText"/>
              <w:numPr>
                <w:ilvl w:val="0"/>
                <w:numId w:val="35"/>
              </w:numPr>
              <w:ind w:left="290" w:hanging="290"/>
              <w:rPr>
                <w:rFonts w:ascii="Arial" w:hAnsi="Arial" w:cs="Arial"/>
                <w:color w:val="00B050"/>
              </w:rPr>
            </w:pPr>
            <w:r w:rsidRPr="00DE6615">
              <w:rPr>
                <w:rFonts w:ascii="Arial" w:hAnsi="Arial" w:cs="Arial"/>
                <w:color w:val="00B050"/>
              </w:rPr>
              <w:t>Deceleration</w:t>
            </w:r>
          </w:p>
          <w:p w:rsidR="0088093E" w:rsidRPr="00DE6615" w:rsidRDefault="0088093E" w:rsidP="00DE6615">
            <w:pPr>
              <w:pStyle w:val="BodyText"/>
              <w:numPr>
                <w:ilvl w:val="0"/>
                <w:numId w:val="35"/>
              </w:numPr>
              <w:ind w:left="290" w:hanging="290"/>
              <w:rPr>
                <w:rFonts w:ascii="Arial" w:hAnsi="Arial" w:cs="Arial"/>
                <w:color w:val="00B050"/>
              </w:rPr>
            </w:pPr>
            <w:r w:rsidRPr="00DE6615">
              <w:rPr>
                <w:rFonts w:ascii="Arial" w:hAnsi="Arial" w:cs="Arial"/>
                <w:color w:val="00B050"/>
              </w:rPr>
              <w:t>Camera Direction</w:t>
            </w:r>
          </w:p>
          <w:p w:rsidR="0088093E" w:rsidRPr="00DE6615" w:rsidRDefault="0088093E" w:rsidP="00DE6615">
            <w:pPr>
              <w:pStyle w:val="BodyText"/>
              <w:numPr>
                <w:ilvl w:val="0"/>
                <w:numId w:val="35"/>
              </w:numPr>
              <w:ind w:left="290" w:hanging="290"/>
              <w:jc w:val="left"/>
              <w:rPr>
                <w:rFonts w:ascii="Arial" w:hAnsi="Arial" w:cs="Arial"/>
                <w:color w:val="00B050"/>
              </w:rPr>
            </w:pPr>
            <w:r w:rsidRPr="00DE6615">
              <w:rPr>
                <w:rFonts w:ascii="Arial" w:hAnsi="Arial" w:cs="Arial"/>
                <w:color w:val="00B050"/>
              </w:rPr>
              <w:t>Scaling</w:t>
            </w:r>
          </w:p>
        </w:tc>
      </w:tr>
      <w:tr w:rsidR="00DE6615" w:rsidRPr="00B15DA6" w:rsidTr="00DE6615">
        <w:trPr>
          <w:trHeight w:val="567"/>
        </w:trPr>
        <w:tc>
          <w:tcPr>
            <w:tcW w:w="2268" w:type="dxa"/>
            <w:tcBorders>
              <w:top w:val="single" w:sz="4" w:space="0" w:color="F3F2F2"/>
              <w:left w:val="single" w:sz="12" w:space="0" w:color="7F7F7F"/>
              <w:bottom w:val="single" w:sz="12" w:space="0" w:color="7F7F7F"/>
              <w:right w:val="single" w:sz="12" w:space="0" w:color="7F7F7F"/>
            </w:tcBorders>
            <w:shd w:val="clear" w:color="auto" w:fill="auto"/>
            <w:vAlign w:val="center"/>
            <w:hideMark/>
          </w:tcPr>
          <w:p w:rsidR="0088093E" w:rsidRPr="00DE6615" w:rsidRDefault="0088093E" w:rsidP="00DE6615">
            <w:pPr>
              <w:pStyle w:val="BodyText"/>
              <w:jc w:val="left"/>
              <w:rPr>
                <w:rFonts w:ascii="Arial" w:hAnsi="Arial" w:cs="Arial"/>
                <w:b/>
                <w:bCs/>
                <w:color w:val="00B050"/>
              </w:rPr>
            </w:pPr>
            <w:r w:rsidRPr="00DE6615">
              <w:rPr>
                <w:rFonts w:ascii="Arial" w:hAnsi="Arial" w:cs="Arial"/>
                <w:b/>
                <w:bCs/>
                <w:color w:val="00B050"/>
              </w:rPr>
              <w:t>Problems</w:t>
            </w:r>
          </w:p>
        </w:tc>
        <w:tc>
          <w:tcPr>
            <w:tcW w:w="6655" w:type="dxa"/>
            <w:tcBorders>
              <w:top w:val="single" w:sz="4" w:space="0" w:color="D0CECE"/>
              <w:left w:val="single" w:sz="12" w:space="0" w:color="7F7F7F"/>
              <w:bottom w:val="single" w:sz="12" w:space="0" w:color="7F7F7F"/>
              <w:right w:val="single" w:sz="12" w:space="0" w:color="7F7F7F"/>
            </w:tcBorders>
            <w:shd w:val="clear" w:color="auto" w:fill="auto"/>
            <w:vAlign w:val="center"/>
            <w:hideMark/>
          </w:tcPr>
          <w:p w:rsidR="0088093E" w:rsidRPr="00DE6615" w:rsidRDefault="0088093E" w:rsidP="00DE6615">
            <w:pPr>
              <w:pStyle w:val="BodyText"/>
              <w:numPr>
                <w:ilvl w:val="0"/>
                <w:numId w:val="35"/>
              </w:numPr>
              <w:ind w:left="290" w:hanging="290"/>
              <w:jc w:val="left"/>
              <w:rPr>
                <w:rFonts w:ascii="Arial" w:hAnsi="Arial" w:cs="Arial"/>
                <w:color w:val="00B050"/>
              </w:rPr>
            </w:pPr>
            <w:r w:rsidRPr="00DE6615">
              <w:rPr>
                <w:rFonts w:ascii="Arial" w:hAnsi="Arial" w:cs="Arial"/>
                <w:color w:val="00B050"/>
              </w:rPr>
              <w:t>Wall Collision</w:t>
            </w:r>
          </w:p>
          <w:p w:rsidR="0088093E" w:rsidRPr="00DE6615" w:rsidRDefault="0088093E" w:rsidP="00DE6615">
            <w:pPr>
              <w:pStyle w:val="BodyText"/>
              <w:numPr>
                <w:ilvl w:val="0"/>
                <w:numId w:val="35"/>
              </w:numPr>
              <w:ind w:left="290" w:hanging="290"/>
              <w:jc w:val="left"/>
              <w:rPr>
                <w:rFonts w:ascii="Arial" w:hAnsi="Arial" w:cs="Arial"/>
                <w:color w:val="00B050"/>
              </w:rPr>
            </w:pPr>
            <w:r w:rsidRPr="00DE6615">
              <w:rPr>
                <w:rFonts w:ascii="Arial" w:hAnsi="Arial" w:cs="Arial"/>
                <w:color w:val="00B050"/>
              </w:rPr>
              <w:t>Scale-rate</w:t>
            </w:r>
          </w:p>
          <w:p w:rsidR="0088093E" w:rsidRPr="00DE6615" w:rsidRDefault="0088093E" w:rsidP="00DE6615">
            <w:pPr>
              <w:pStyle w:val="BodyText"/>
              <w:numPr>
                <w:ilvl w:val="0"/>
                <w:numId w:val="35"/>
              </w:numPr>
              <w:ind w:left="290" w:hanging="290"/>
              <w:jc w:val="left"/>
              <w:rPr>
                <w:rFonts w:ascii="Arial" w:hAnsi="Arial" w:cs="Arial"/>
                <w:color w:val="00B050"/>
              </w:rPr>
            </w:pPr>
            <w:r w:rsidRPr="00DE6615">
              <w:rPr>
                <w:rFonts w:ascii="Arial" w:hAnsi="Arial" w:cs="Arial"/>
                <w:color w:val="00B050"/>
              </w:rPr>
              <w:t>Motion sickness</w:t>
            </w:r>
          </w:p>
        </w:tc>
      </w:tr>
    </w:tbl>
    <w:p w:rsidR="0088093E" w:rsidRPr="00825563" w:rsidRDefault="0088093E" w:rsidP="0088093E">
      <w:pPr>
        <w:rPr>
          <w:rFonts w:cs="Arial"/>
        </w:rPr>
      </w:pPr>
    </w:p>
    <w:p w:rsidR="0088093E" w:rsidRPr="00825563" w:rsidRDefault="0088093E" w:rsidP="0088093E">
      <w:pPr>
        <w:pStyle w:val="Heading4"/>
        <w:numPr>
          <w:ilvl w:val="3"/>
          <w:numId w:val="30"/>
        </w:numPr>
        <w:rPr>
          <w:rFonts w:cs="Arial"/>
        </w:rPr>
      </w:pPr>
      <w:r w:rsidRPr="00825563">
        <w:rPr>
          <w:rFonts w:cs="Arial"/>
        </w:rPr>
        <w:t>Pointed Teleportation</w:t>
      </w:r>
    </w:p>
    <w:tbl>
      <w:tblPr>
        <w:tblW w:w="8923" w:type="dxa"/>
        <w:tblBorders>
          <w:top w:val="single" w:sz="12" w:space="0" w:color="7F7F7F"/>
          <w:left w:val="single" w:sz="12" w:space="0" w:color="7F7F7F"/>
          <w:bottom w:val="single" w:sz="12" w:space="0" w:color="7F7F7F"/>
          <w:right w:val="single" w:sz="12" w:space="0" w:color="7F7F7F"/>
          <w:insideH w:val="single" w:sz="4" w:space="0" w:color="D0CECE"/>
          <w:insideV w:val="single" w:sz="12" w:space="0" w:color="7F7F7F"/>
        </w:tblBorders>
        <w:tblLook w:val="04A0" w:firstRow="1" w:lastRow="0" w:firstColumn="1" w:lastColumn="0" w:noHBand="0" w:noVBand="1"/>
      </w:tblPr>
      <w:tblGrid>
        <w:gridCol w:w="2268"/>
        <w:gridCol w:w="6655"/>
      </w:tblGrid>
      <w:tr w:rsidR="00DE6615" w:rsidRPr="0014618E" w:rsidTr="00DE6615">
        <w:trPr>
          <w:trHeight w:val="567"/>
        </w:trPr>
        <w:tc>
          <w:tcPr>
            <w:tcW w:w="2268" w:type="dxa"/>
            <w:tcBorders>
              <w:top w:val="single" w:sz="12" w:space="0" w:color="7F7F7F"/>
              <w:left w:val="single" w:sz="12" w:space="0" w:color="7F7F7F"/>
              <w:bottom w:val="single" w:sz="4" w:space="0" w:color="F3F2F2"/>
              <w:right w:val="single" w:sz="12" w:space="0" w:color="7F7F7F"/>
            </w:tcBorders>
            <w:shd w:val="clear" w:color="auto" w:fill="auto"/>
            <w:vAlign w:val="center"/>
            <w:hideMark/>
          </w:tcPr>
          <w:p w:rsidR="0088093E" w:rsidRPr="00DE6615" w:rsidRDefault="0088093E" w:rsidP="00DE6615">
            <w:pPr>
              <w:pStyle w:val="BodyText"/>
              <w:jc w:val="left"/>
              <w:rPr>
                <w:rFonts w:ascii="Arial" w:hAnsi="Arial" w:cs="Arial"/>
                <w:b/>
                <w:bCs/>
                <w:color w:val="00B050"/>
              </w:rPr>
            </w:pPr>
            <w:r w:rsidRPr="00DE6615">
              <w:rPr>
                <w:rFonts w:ascii="Arial" w:hAnsi="Arial" w:cs="Arial"/>
                <w:b/>
                <w:bCs/>
                <w:color w:val="00B050"/>
              </w:rPr>
              <w:t>Description</w:t>
            </w:r>
          </w:p>
        </w:tc>
        <w:tc>
          <w:tcPr>
            <w:tcW w:w="6655" w:type="dxa"/>
            <w:tcBorders>
              <w:top w:val="single" w:sz="12" w:space="0" w:color="7F7F7F"/>
              <w:left w:val="single" w:sz="12" w:space="0" w:color="7F7F7F"/>
              <w:bottom w:val="single" w:sz="4" w:space="0" w:color="F3F2F2"/>
              <w:right w:val="single" w:sz="12" w:space="0" w:color="7F7F7F"/>
            </w:tcBorders>
            <w:shd w:val="clear" w:color="auto" w:fill="auto"/>
            <w:vAlign w:val="center"/>
            <w:hideMark/>
          </w:tcPr>
          <w:p w:rsidR="0088093E" w:rsidRPr="00DE6615" w:rsidRDefault="0088093E" w:rsidP="00DE6615">
            <w:pPr>
              <w:pStyle w:val="BodyText"/>
              <w:jc w:val="left"/>
              <w:rPr>
                <w:rFonts w:ascii="Arial" w:hAnsi="Arial" w:cs="Arial"/>
                <w:b/>
                <w:bCs/>
                <w:color w:val="00B050"/>
              </w:rPr>
            </w:pPr>
            <w:r w:rsidRPr="00DE6615">
              <w:rPr>
                <w:rFonts w:ascii="Arial" w:hAnsi="Arial" w:cs="Arial"/>
                <w:bCs/>
                <w:color w:val="00B050"/>
              </w:rPr>
              <w:t>The user points towards a location he wants to teleport to. With clicking on a button he teleports to that location.</w:t>
            </w:r>
          </w:p>
        </w:tc>
      </w:tr>
      <w:tr w:rsidR="00DE6615" w:rsidRPr="0014618E" w:rsidTr="00DE6615">
        <w:trPr>
          <w:trHeight w:val="567"/>
        </w:trPr>
        <w:tc>
          <w:tcPr>
            <w:tcW w:w="2268" w:type="dxa"/>
            <w:tcBorders>
              <w:top w:val="single" w:sz="4" w:space="0" w:color="D0CECE"/>
              <w:left w:val="single" w:sz="12" w:space="0" w:color="7F7F7F"/>
              <w:bottom w:val="single" w:sz="4" w:space="0" w:color="D0CECE"/>
              <w:right w:val="single" w:sz="12" w:space="0" w:color="7F7F7F"/>
            </w:tcBorders>
            <w:shd w:val="clear" w:color="auto" w:fill="F2F2F2"/>
            <w:vAlign w:val="center"/>
            <w:hideMark/>
          </w:tcPr>
          <w:p w:rsidR="0088093E" w:rsidRPr="00DE6615" w:rsidRDefault="0088093E" w:rsidP="00DE6615">
            <w:pPr>
              <w:pStyle w:val="BodyText"/>
              <w:jc w:val="left"/>
              <w:rPr>
                <w:rFonts w:ascii="Arial" w:hAnsi="Arial" w:cs="Arial"/>
                <w:b/>
                <w:bCs/>
                <w:color w:val="00B050"/>
              </w:rPr>
            </w:pPr>
            <w:r w:rsidRPr="00DE6615">
              <w:rPr>
                <w:rFonts w:ascii="Arial" w:hAnsi="Arial" w:cs="Arial"/>
                <w:b/>
                <w:bCs/>
                <w:color w:val="00B050"/>
              </w:rPr>
              <w:t>Physical Translocation</w:t>
            </w:r>
          </w:p>
        </w:tc>
        <w:tc>
          <w:tcPr>
            <w:tcW w:w="6655" w:type="dxa"/>
            <w:tcBorders>
              <w:top w:val="single" w:sz="4" w:space="0" w:color="D0CECE"/>
              <w:left w:val="single" w:sz="12" w:space="0" w:color="7F7F7F"/>
              <w:bottom w:val="single" w:sz="4" w:space="0" w:color="D0CECE"/>
              <w:right w:val="single" w:sz="12" w:space="0" w:color="7F7F7F"/>
            </w:tcBorders>
            <w:shd w:val="clear" w:color="auto" w:fill="F2F2F2"/>
            <w:vAlign w:val="center"/>
            <w:hideMark/>
          </w:tcPr>
          <w:p w:rsidR="0088093E" w:rsidRPr="00DE6615" w:rsidRDefault="0088093E" w:rsidP="00DE6615">
            <w:pPr>
              <w:pStyle w:val="BodyText"/>
              <w:jc w:val="left"/>
              <w:rPr>
                <w:rFonts w:ascii="Arial" w:hAnsi="Arial" w:cs="Arial"/>
                <w:color w:val="00B050"/>
              </w:rPr>
            </w:pPr>
            <w:r w:rsidRPr="00DE6615">
              <w:rPr>
                <w:rFonts w:ascii="Arial" w:hAnsi="Arial" w:cs="Arial"/>
                <w:color w:val="00B050"/>
              </w:rPr>
              <w:t>No, the user does not need to move around in the room.</w:t>
            </w:r>
          </w:p>
        </w:tc>
      </w:tr>
      <w:tr w:rsidR="00DE6615" w:rsidRPr="0014618E" w:rsidTr="00DE6615">
        <w:trPr>
          <w:trHeight w:val="567"/>
        </w:trPr>
        <w:tc>
          <w:tcPr>
            <w:tcW w:w="2268" w:type="dxa"/>
            <w:tcBorders>
              <w:top w:val="single" w:sz="4" w:space="0" w:color="D0CECE"/>
              <w:left w:val="single" w:sz="12" w:space="0" w:color="7F7F7F"/>
              <w:bottom w:val="single" w:sz="4" w:space="0" w:color="D0CECE"/>
              <w:right w:val="single" w:sz="12" w:space="0" w:color="7F7F7F"/>
            </w:tcBorders>
            <w:shd w:val="clear" w:color="auto" w:fill="auto"/>
            <w:vAlign w:val="center"/>
            <w:hideMark/>
          </w:tcPr>
          <w:p w:rsidR="0088093E" w:rsidRPr="00DE6615" w:rsidRDefault="0088093E" w:rsidP="00DE6615">
            <w:pPr>
              <w:pStyle w:val="BodyText"/>
              <w:jc w:val="left"/>
              <w:rPr>
                <w:rFonts w:ascii="Arial" w:hAnsi="Arial" w:cs="Arial"/>
                <w:b/>
                <w:bCs/>
                <w:color w:val="00B050"/>
              </w:rPr>
            </w:pPr>
            <w:r w:rsidRPr="00DE6615">
              <w:rPr>
                <w:rFonts w:ascii="Arial" w:hAnsi="Arial" w:cs="Arial"/>
                <w:b/>
                <w:bCs/>
                <w:color w:val="00B050"/>
              </w:rPr>
              <w:t>Physical Movement</w:t>
            </w:r>
          </w:p>
        </w:tc>
        <w:tc>
          <w:tcPr>
            <w:tcW w:w="6655" w:type="dxa"/>
            <w:tcBorders>
              <w:top w:val="single" w:sz="4" w:space="0" w:color="D0CECE"/>
              <w:left w:val="single" w:sz="12" w:space="0" w:color="7F7F7F"/>
              <w:bottom w:val="single" w:sz="4" w:space="0" w:color="D0CECE"/>
              <w:right w:val="single" w:sz="12" w:space="0" w:color="7F7F7F"/>
            </w:tcBorders>
            <w:shd w:val="clear" w:color="auto" w:fill="auto"/>
            <w:vAlign w:val="center"/>
            <w:hideMark/>
          </w:tcPr>
          <w:p w:rsidR="0088093E" w:rsidRPr="00DE6615" w:rsidRDefault="0088093E" w:rsidP="00DE6615">
            <w:pPr>
              <w:pStyle w:val="BodyText"/>
              <w:jc w:val="left"/>
              <w:rPr>
                <w:rFonts w:ascii="Arial" w:hAnsi="Arial" w:cs="Arial"/>
                <w:color w:val="00B050"/>
              </w:rPr>
            </w:pPr>
            <w:r w:rsidRPr="00DE6615">
              <w:rPr>
                <w:rFonts w:ascii="Arial" w:hAnsi="Arial" w:cs="Arial"/>
                <w:color w:val="00B050"/>
              </w:rPr>
              <w:t>No, the only needed movement is to point towards a location and pressing a button.</w:t>
            </w:r>
          </w:p>
        </w:tc>
      </w:tr>
      <w:tr w:rsidR="00DE6615" w:rsidRPr="00B15DA6" w:rsidTr="00DE6615">
        <w:trPr>
          <w:trHeight w:val="567"/>
        </w:trPr>
        <w:tc>
          <w:tcPr>
            <w:tcW w:w="2268" w:type="dxa"/>
            <w:tcBorders>
              <w:top w:val="single" w:sz="4" w:space="0" w:color="D0CECE"/>
              <w:left w:val="single" w:sz="12" w:space="0" w:color="7F7F7F"/>
              <w:bottom w:val="single" w:sz="4" w:space="0" w:color="D0CECE"/>
              <w:right w:val="single" w:sz="12" w:space="0" w:color="7F7F7F"/>
            </w:tcBorders>
            <w:shd w:val="clear" w:color="auto" w:fill="F2F2F2"/>
            <w:vAlign w:val="center"/>
            <w:hideMark/>
          </w:tcPr>
          <w:p w:rsidR="0088093E" w:rsidRPr="00DE6615" w:rsidRDefault="0088093E" w:rsidP="00DE6615">
            <w:pPr>
              <w:pStyle w:val="BodyText"/>
              <w:jc w:val="left"/>
              <w:rPr>
                <w:rFonts w:ascii="Arial" w:hAnsi="Arial" w:cs="Arial"/>
                <w:b/>
                <w:bCs/>
                <w:color w:val="00B050"/>
              </w:rPr>
            </w:pPr>
            <w:r w:rsidRPr="00DE6615">
              <w:rPr>
                <w:rFonts w:ascii="Arial" w:hAnsi="Arial" w:cs="Arial"/>
                <w:b/>
                <w:bCs/>
                <w:color w:val="00B050"/>
              </w:rPr>
              <w:t>Parameters</w:t>
            </w:r>
          </w:p>
        </w:tc>
        <w:tc>
          <w:tcPr>
            <w:tcW w:w="6655" w:type="dxa"/>
            <w:tcBorders>
              <w:top w:val="single" w:sz="4" w:space="0" w:color="D0CECE"/>
              <w:left w:val="single" w:sz="12" w:space="0" w:color="7F7F7F"/>
              <w:bottom w:val="single" w:sz="4" w:space="0" w:color="D0CECE"/>
              <w:right w:val="single" w:sz="12" w:space="0" w:color="7F7F7F"/>
            </w:tcBorders>
            <w:shd w:val="clear" w:color="auto" w:fill="F2F2F2"/>
            <w:vAlign w:val="center"/>
            <w:hideMark/>
          </w:tcPr>
          <w:p w:rsidR="0088093E" w:rsidRPr="00DE6615" w:rsidRDefault="0088093E" w:rsidP="00DE6615">
            <w:pPr>
              <w:pStyle w:val="BodyText"/>
              <w:numPr>
                <w:ilvl w:val="0"/>
                <w:numId w:val="35"/>
              </w:numPr>
              <w:ind w:left="290" w:hanging="290"/>
              <w:jc w:val="left"/>
              <w:rPr>
                <w:rFonts w:ascii="Arial" w:hAnsi="Arial" w:cs="Arial"/>
                <w:color w:val="00B050"/>
              </w:rPr>
            </w:pPr>
            <w:r w:rsidRPr="00DE6615">
              <w:rPr>
                <w:rFonts w:ascii="Arial" w:hAnsi="Arial" w:cs="Arial"/>
                <w:color w:val="00B050"/>
              </w:rPr>
              <w:t>Location</w:t>
            </w:r>
          </w:p>
          <w:p w:rsidR="0088093E" w:rsidRPr="00DE6615" w:rsidRDefault="0088093E" w:rsidP="00DE6615">
            <w:pPr>
              <w:pStyle w:val="BodyText"/>
              <w:numPr>
                <w:ilvl w:val="0"/>
                <w:numId w:val="35"/>
              </w:numPr>
              <w:ind w:left="290" w:hanging="290"/>
              <w:jc w:val="left"/>
              <w:rPr>
                <w:rFonts w:ascii="Arial" w:hAnsi="Arial" w:cs="Arial"/>
                <w:color w:val="00B050"/>
              </w:rPr>
            </w:pPr>
            <w:r w:rsidRPr="00DE6615">
              <w:rPr>
                <w:rFonts w:ascii="Arial" w:hAnsi="Arial" w:cs="Arial"/>
                <w:color w:val="00B050"/>
              </w:rPr>
              <w:t>Camera direction</w:t>
            </w:r>
          </w:p>
          <w:p w:rsidR="0088093E" w:rsidRPr="00DE6615" w:rsidRDefault="0088093E" w:rsidP="00DE6615">
            <w:pPr>
              <w:pStyle w:val="BodyText"/>
              <w:numPr>
                <w:ilvl w:val="0"/>
                <w:numId w:val="35"/>
              </w:numPr>
              <w:ind w:left="290" w:hanging="290"/>
              <w:jc w:val="left"/>
              <w:rPr>
                <w:rFonts w:ascii="Arial" w:hAnsi="Arial" w:cs="Arial"/>
                <w:color w:val="00B050"/>
              </w:rPr>
            </w:pPr>
            <w:r w:rsidRPr="00DE6615">
              <w:rPr>
                <w:rFonts w:ascii="Arial" w:hAnsi="Arial" w:cs="Arial"/>
                <w:color w:val="00B050"/>
              </w:rPr>
              <w:t>Speed of the teleport</w:t>
            </w:r>
          </w:p>
        </w:tc>
      </w:tr>
      <w:tr w:rsidR="00DE6615" w:rsidRPr="00B15DA6" w:rsidTr="00DE6615">
        <w:trPr>
          <w:trHeight w:val="567"/>
        </w:trPr>
        <w:tc>
          <w:tcPr>
            <w:tcW w:w="2268" w:type="dxa"/>
            <w:tcBorders>
              <w:top w:val="single" w:sz="4" w:space="0" w:color="F3F2F2"/>
              <w:left w:val="single" w:sz="12" w:space="0" w:color="7F7F7F"/>
              <w:bottom w:val="single" w:sz="12" w:space="0" w:color="7F7F7F"/>
              <w:right w:val="single" w:sz="12" w:space="0" w:color="7F7F7F"/>
            </w:tcBorders>
            <w:shd w:val="clear" w:color="auto" w:fill="auto"/>
            <w:vAlign w:val="center"/>
            <w:hideMark/>
          </w:tcPr>
          <w:p w:rsidR="0088093E" w:rsidRPr="00DE6615" w:rsidRDefault="0088093E" w:rsidP="00DE6615">
            <w:pPr>
              <w:pStyle w:val="BodyText"/>
              <w:jc w:val="left"/>
              <w:rPr>
                <w:rFonts w:ascii="Arial" w:hAnsi="Arial" w:cs="Arial"/>
                <w:b/>
                <w:bCs/>
                <w:color w:val="00B050"/>
              </w:rPr>
            </w:pPr>
            <w:r w:rsidRPr="00DE6615">
              <w:rPr>
                <w:rFonts w:ascii="Arial" w:hAnsi="Arial" w:cs="Arial"/>
                <w:b/>
                <w:bCs/>
                <w:color w:val="00B050"/>
              </w:rPr>
              <w:t>Problems</w:t>
            </w:r>
          </w:p>
        </w:tc>
        <w:tc>
          <w:tcPr>
            <w:tcW w:w="6655" w:type="dxa"/>
            <w:tcBorders>
              <w:top w:val="single" w:sz="4" w:space="0" w:color="D0CECE"/>
              <w:left w:val="single" w:sz="12" w:space="0" w:color="7F7F7F"/>
              <w:bottom w:val="single" w:sz="12" w:space="0" w:color="7F7F7F"/>
              <w:right w:val="single" w:sz="12" w:space="0" w:color="7F7F7F"/>
            </w:tcBorders>
            <w:shd w:val="clear" w:color="auto" w:fill="auto"/>
            <w:vAlign w:val="center"/>
            <w:hideMark/>
          </w:tcPr>
          <w:p w:rsidR="0088093E" w:rsidRPr="00DE6615" w:rsidRDefault="0088093E" w:rsidP="00DE6615">
            <w:pPr>
              <w:pStyle w:val="BodyText"/>
              <w:numPr>
                <w:ilvl w:val="0"/>
                <w:numId w:val="35"/>
              </w:numPr>
              <w:ind w:left="290" w:hanging="290"/>
              <w:jc w:val="left"/>
              <w:rPr>
                <w:rFonts w:ascii="Arial" w:hAnsi="Arial" w:cs="Arial"/>
                <w:color w:val="00B050"/>
              </w:rPr>
            </w:pPr>
            <w:r w:rsidRPr="00DE6615">
              <w:rPr>
                <w:rFonts w:ascii="Arial" w:hAnsi="Arial" w:cs="Arial"/>
                <w:color w:val="00B050"/>
              </w:rPr>
              <w:t>Camera direction after teleport (wall collision)</w:t>
            </w:r>
          </w:p>
          <w:p w:rsidR="0088093E" w:rsidRPr="00DE6615" w:rsidRDefault="0088093E" w:rsidP="00DE6615">
            <w:pPr>
              <w:pStyle w:val="BodyText"/>
              <w:numPr>
                <w:ilvl w:val="0"/>
                <w:numId w:val="35"/>
              </w:numPr>
              <w:ind w:left="290" w:hanging="290"/>
              <w:jc w:val="left"/>
              <w:rPr>
                <w:rFonts w:ascii="Arial" w:hAnsi="Arial" w:cs="Arial"/>
                <w:color w:val="00B050"/>
              </w:rPr>
            </w:pPr>
            <w:r w:rsidRPr="00DE6615">
              <w:rPr>
                <w:rFonts w:ascii="Arial" w:hAnsi="Arial" w:cs="Arial"/>
                <w:color w:val="00B050"/>
              </w:rPr>
              <w:t>Camera transition</w:t>
            </w:r>
          </w:p>
        </w:tc>
      </w:tr>
    </w:tbl>
    <w:p w:rsidR="0088093E" w:rsidRPr="00825563" w:rsidRDefault="0088093E" w:rsidP="0088093E">
      <w:pPr>
        <w:rPr>
          <w:rFonts w:cs="Arial"/>
        </w:rPr>
      </w:pPr>
    </w:p>
    <w:p w:rsidR="0088093E" w:rsidRPr="00825563" w:rsidRDefault="0088093E" w:rsidP="0088093E">
      <w:pPr>
        <w:pStyle w:val="Heading4"/>
        <w:numPr>
          <w:ilvl w:val="3"/>
          <w:numId w:val="30"/>
        </w:numPr>
        <w:rPr>
          <w:rFonts w:cs="Arial"/>
        </w:rPr>
      </w:pPr>
      <w:r w:rsidRPr="00825563">
        <w:rPr>
          <w:rFonts w:cs="Arial"/>
        </w:rPr>
        <w:lastRenderedPageBreak/>
        <w:t>Jumping</w:t>
      </w:r>
    </w:p>
    <w:tbl>
      <w:tblPr>
        <w:tblW w:w="8923" w:type="dxa"/>
        <w:tblBorders>
          <w:top w:val="single" w:sz="12" w:space="0" w:color="7F7F7F"/>
          <w:left w:val="single" w:sz="12" w:space="0" w:color="7F7F7F"/>
          <w:bottom w:val="single" w:sz="12" w:space="0" w:color="7F7F7F"/>
          <w:right w:val="single" w:sz="12" w:space="0" w:color="7F7F7F"/>
          <w:insideH w:val="single" w:sz="4" w:space="0" w:color="D0CECE"/>
          <w:insideV w:val="single" w:sz="12" w:space="0" w:color="7F7F7F"/>
        </w:tblBorders>
        <w:tblLook w:val="04A0" w:firstRow="1" w:lastRow="0" w:firstColumn="1" w:lastColumn="0" w:noHBand="0" w:noVBand="1"/>
      </w:tblPr>
      <w:tblGrid>
        <w:gridCol w:w="2268"/>
        <w:gridCol w:w="6655"/>
      </w:tblGrid>
      <w:tr w:rsidR="00DE6615" w:rsidRPr="0014618E" w:rsidTr="00DE6615">
        <w:trPr>
          <w:trHeight w:val="567"/>
        </w:trPr>
        <w:tc>
          <w:tcPr>
            <w:tcW w:w="2268" w:type="dxa"/>
            <w:tcBorders>
              <w:top w:val="single" w:sz="12" w:space="0" w:color="7F7F7F"/>
              <w:left w:val="single" w:sz="12" w:space="0" w:color="7F7F7F"/>
              <w:bottom w:val="single" w:sz="4" w:space="0" w:color="F3F2F2"/>
              <w:right w:val="single" w:sz="12" w:space="0" w:color="7F7F7F"/>
            </w:tcBorders>
            <w:shd w:val="clear" w:color="auto" w:fill="auto"/>
            <w:vAlign w:val="center"/>
            <w:hideMark/>
          </w:tcPr>
          <w:p w:rsidR="0088093E" w:rsidRPr="00DE6615" w:rsidRDefault="0088093E" w:rsidP="00DE6615">
            <w:pPr>
              <w:pStyle w:val="BodyText"/>
              <w:jc w:val="left"/>
              <w:rPr>
                <w:rFonts w:ascii="Arial" w:hAnsi="Arial" w:cs="Arial"/>
                <w:b/>
                <w:bCs/>
                <w:color w:val="00B050"/>
              </w:rPr>
            </w:pPr>
            <w:r w:rsidRPr="00DE6615">
              <w:rPr>
                <w:rFonts w:ascii="Arial" w:hAnsi="Arial" w:cs="Arial"/>
                <w:b/>
                <w:bCs/>
                <w:color w:val="00B050"/>
              </w:rPr>
              <w:t>Description</w:t>
            </w:r>
          </w:p>
        </w:tc>
        <w:tc>
          <w:tcPr>
            <w:tcW w:w="6655" w:type="dxa"/>
            <w:tcBorders>
              <w:top w:val="single" w:sz="12" w:space="0" w:color="7F7F7F"/>
              <w:left w:val="single" w:sz="12" w:space="0" w:color="7F7F7F"/>
              <w:bottom w:val="single" w:sz="4" w:space="0" w:color="F3F2F2"/>
              <w:right w:val="single" w:sz="12" w:space="0" w:color="7F7F7F"/>
            </w:tcBorders>
            <w:shd w:val="clear" w:color="auto" w:fill="auto"/>
            <w:vAlign w:val="center"/>
            <w:hideMark/>
          </w:tcPr>
          <w:p w:rsidR="0088093E" w:rsidRPr="00DE6615" w:rsidRDefault="0088093E" w:rsidP="00DE6615">
            <w:pPr>
              <w:pStyle w:val="BodyText"/>
              <w:jc w:val="left"/>
              <w:rPr>
                <w:rFonts w:ascii="Arial" w:hAnsi="Arial" w:cs="Arial"/>
                <w:b/>
                <w:bCs/>
                <w:color w:val="00B050"/>
              </w:rPr>
            </w:pPr>
            <w:r w:rsidRPr="00DE6615">
              <w:rPr>
                <w:rFonts w:ascii="Arial" w:hAnsi="Arial" w:cs="Arial"/>
                <w:bCs/>
                <w:color w:val="00B050"/>
              </w:rPr>
              <w:t>The user jumps in place.</w:t>
            </w:r>
          </w:p>
        </w:tc>
      </w:tr>
      <w:tr w:rsidR="00DE6615" w:rsidRPr="0014618E" w:rsidTr="00DE6615">
        <w:trPr>
          <w:trHeight w:val="567"/>
        </w:trPr>
        <w:tc>
          <w:tcPr>
            <w:tcW w:w="2268" w:type="dxa"/>
            <w:tcBorders>
              <w:top w:val="single" w:sz="4" w:space="0" w:color="D0CECE"/>
              <w:left w:val="single" w:sz="12" w:space="0" w:color="7F7F7F"/>
              <w:bottom w:val="single" w:sz="4" w:space="0" w:color="D0CECE"/>
              <w:right w:val="single" w:sz="12" w:space="0" w:color="7F7F7F"/>
            </w:tcBorders>
            <w:shd w:val="clear" w:color="auto" w:fill="F2F2F2"/>
            <w:vAlign w:val="center"/>
            <w:hideMark/>
          </w:tcPr>
          <w:p w:rsidR="0088093E" w:rsidRPr="00DE6615" w:rsidRDefault="0088093E" w:rsidP="00DE6615">
            <w:pPr>
              <w:pStyle w:val="BodyText"/>
              <w:jc w:val="left"/>
              <w:rPr>
                <w:rFonts w:ascii="Arial" w:hAnsi="Arial" w:cs="Arial"/>
                <w:b/>
                <w:bCs/>
                <w:color w:val="00B050"/>
              </w:rPr>
            </w:pPr>
            <w:r w:rsidRPr="00DE6615">
              <w:rPr>
                <w:rFonts w:ascii="Arial" w:hAnsi="Arial" w:cs="Arial"/>
                <w:b/>
                <w:bCs/>
                <w:color w:val="00B050"/>
              </w:rPr>
              <w:t>Physical Translocation</w:t>
            </w:r>
          </w:p>
        </w:tc>
        <w:tc>
          <w:tcPr>
            <w:tcW w:w="6655" w:type="dxa"/>
            <w:tcBorders>
              <w:top w:val="single" w:sz="4" w:space="0" w:color="D0CECE"/>
              <w:left w:val="single" w:sz="12" w:space="0" w:color="7F7F7F"/>
              <w:bottom w:val="single" w:sz="4" w:space="0" w:color="D0CECE"/>
              <w:right w:val="single" w:sz="12" w:space="0" w:color="7F7F7F"/>
            </w:tcBorders>
            <w:shd w:val="clear" w:color="auto" w:fill="F2F2F2"/>
            <w:vAlign w:val="center"/>
            <w:hideMark/>
          </w:tcPr>
          <w:p w:rsidR="0088093E" w:rsidRPr="00DE6615" w:rsidRDefault="0088093E" w:rsidP="00DE6615">
            <w:pPr>
              <w:pStyle w:val="BodyText"/>
              <w:jc w:val="left"/>
              <w:rPr>
                <w:rFonts w:ascii="Arial" w:hAnsi="Arial" w:cs="Arial"/>
                <w:color w:val="00B050"/>
              </w:rPr>
            </w:pPr>
            <w:r w:rsidRPr="00DE6615">
              <w:rPr>
                <w:rFonts w:ascii="Arial" w:hAnsi="Arial" w:cs="Arial"/>
                <w:color w:val="00B050"/>
              </w:rPr>
              <w:t>No, the user does not need to change the location in the room in order to trigger the virtual movement.</w:t>
            </w:r>
          </w:p>
        </w:tc>
      </w:tr>
      <w:tr w:rsidR="00DE6615" w:rsidRPr="0014618E" w:rsidTr="00DE6615">
        <w:trPr>
          <w:trHeight w:val="567"/>
        </w:trPr>
        <w:tc>
          <w:tcPr>
            <w:tcW w:w="2268" w:type="dxa"/>
            <w:tcBorders>
              <w:top w:val="single" w:sz="4" w:space="0" w:color="D0CECE"/>
              <w:left w:val="single" w:sz="12" w:space="0" w:color="7F7F7F"/>
              <w:bottom w:val="single" w:sz="4" w:space="0" w:color="D0CECE"/>
              <w:right w:val="single" w:sz="12" w:space="0" w:color="7F7F7F"/>
            </w:tcBorders>
            <w:shd w:val="clear" w:color="auto" w:fill="auto"/>
            <w:vAlign w:val="center"/>
            <w:hideMark/>
          </w:tcPr>
          <w:p w:rsidR="0088093E" w:rsidRPr="00DE6615" w:rsidRDefault="0088093E" w:rsidP="00DE6615">
            <w:pPr>
              <w:pStyle w:val="BodyText"/>
              <w:jc w:val="left"/>
              <w:rPr>
                <w:rFonts w:ascii="Arial" w:hAnsi="Arial" w:cs="Arial"/>
                <w:b/>
                <w:bCs/>
                <w:color w:val="00B050"/>
              </w:rPr>
            </w:pPr>
            <w:r w:rsidRPr="00DE6615">
              <w:rPr>
                <w:rFonts w:ascii="Arial" w:hAnsi="Arial" w:cs="Arial"/>
                <w:b/>
                <w:bCs/>
                <w:color w:val="00B050"/>
              </w:rPr>
              <w:t>Physical Movement</w:t>
            </w:r>
          </w:p>
        </w:tc>
        <w:tc>
          <w:tcPr>
            <w:tcW w:w="6655" w:type="dxa"/>
            <w:tcBorders>
              <w:top w:val="single" w:sz="4" w:space="0" w:color="D0CECE"/>
              <w:left w:val="single" w:sz="12" w:space="0" w:color="7F7F7F"/>
              <w:bottom w:val="single" w:sz="4" w:space="0" w:color="D0CECE"/>
              <w:right w:val="single" w:sz="12" w:space="0" w:color="7F7F7F"/>
            </w:tcBorders>
            <w:shd w:val="clear" w:color="auto" w:fill="auto"/>
            <w:vAlign w:val="center"/>
            <w:hideMark/>
          </w:tcPr>
          <w:p w:rsidR="0088093E" w:rsidRPr="00DE6615" w:rsidRDefault="0088093E" w:rsidP="00DE6615">
            <w:pPr>
              <w:pStyle w:val="BodyText"/>
              <w:jc w:val="left"/>
              <w:rPr>
                <w:rFonts w:ascii="Arial" w:hAnsi="Arial" w:cs="Arial"/>
                <w:color w:val="00B050"/>
              </w:rPr>
            </w:pPr>
            <w:r w:rsidRPr="00DE6615">
              <w:rPr>
                <w:rFonts w:ascii="Arial" w:hAnsi="Arial" w:cs="Arial"/>
                <w:color w:val="00B050"/>
              </w:rPr>
              <w:t>Yes, the user needs to jump in place in order to trigger the virtual movement</w:t>
            </w:r>
          </w:p>
        </w:tc>
      </w:tr>
      <w:tr w:rsidR="00DE6615" w:rsidRPr="00B15DA6" w:rsidTr="00DE6615">
        <w:trPr>
          <w:trHeight w:val="567"/>
        </w:trPr>
        <w:tc>
          <w:tcPr>
            <w:tcW w:w="2268" w:type="dxa"/>
            <w:tcBorders>
              <w:top w:val="single" w:sz="4" w:space="0" w:color="D0CECE"/>
              <w:left w:val="single" w:sz="12" w:space="0" w:color="7F7F7F"/>
              <w:bottom w:val="single" w:sz="4" w:space="0" w:color="D0CECE"/>
              <w:right w:val="single" w:sz="12" w:space="0" w:color="7F7F7F"/>
            </w:tcBorders>
            <w:shd w:val="clear" w:color="auto" w:fill="F2F2F2"/>
            <w:vAlign w:val="center"/>
            <w:hideMark/>
          </w:tcPr>
          <w:p w:rsidR="0088093E" w:rsidRPr="00DE6615" w:rsidRDefault="0088093E" w:rsidP="00DE6615">
            <w:pPr>
              <w:pStyle w:val="BodyText"/>
              <w:jc w:val="left"/>
              <w:rPr>
                <w:rFonts w:ascii="Arial" w:hAnsi="Arial" w:cs="Arial"/>
                <w:b/>
                <w:bCs/>
                <w:color w:val="00B050"/>
              </w:rPr>
            </w:pPr>
            <w:r w:rsidRPr="00DE6615">
              <w:rPr>
                <w:rFonts w:ascii="Arial" w:hAnsi="Arial" w:cs="Arial"/>
                <w:b/>
                <w:bCs/>
                <w:color w:val="00B050"/>
              </w:rPr>
              <w:t>Parameters</w:t>
            </w:r>
          </w:p>
        </w:tc>
        <w:tc>
          <w:tcPr>
            <w:tcW w:w="6655" w:type="dxa"/>
            <w:tcBorders>
              <w:top w:val="single" w:sz="4" w:space="0" w:color="D0CECE"/>
              <w:left w:val="single" w:sz="12" w:space="0" w:color="7F7F7F"/>
              <w:bottom w:val="single" w:sz="4" w:space="0" w:color="D0CECE"/>
              <w:right w:val="single" w:sz="12" w:space="0" w:color="7F7F7F"/>
            </w:tcBorders>
            <w:shd w:val="clear" w:color="auto" w:fill="F2F2F2"/>
            <w:vAlign w:val="center"/>
            <w:hideMark/>
          </w:tcPr>
          <w:p w:rsidR="0088093E" w:rsidRPr="00DE6615" w:rsidRDefault="0088093E" w:rsidP="00DE6615">
            <w:pPr>
              <w:pStyle w:val="BodyText"/>
              <w:numPr>
                <w:ilvl w:val="0"/>
                <w:numId w:val="35"/>
              </w:numPr>
              <w:ind w:left="290" w:hanging="290"/>
              <w:jc w:val="left"/>
              <w:rPr>
                <w:rFonts w:ascii="Arial" w:hAnsi="Arial" w:cs="Arial"/>
                <w:color w:val="00B050"/>
              </w:rPr>
            </w:pPr>
            <w:r w:rsidRPr="00DE6615">
              <w:rPr>
                <w:rFonts w:ascii="Arial" w:hAnsi="Arial" w:cs="Arial"/>
                <w:color w:val="00B050"/>
              </w:rPr>
              <w:t>Location</w:t>
            </w:r>
          </w:p>
          <w:p w:rsidR="0088093E" w:rsidRPr="00DE6615" w:rsidRDefault="0088093E" w:rsidP="00DE6615">
            <w:pPr>
              <w:pStyle w:val="BodyText"/>
              <w:numPr>
                <w:ilvl w:val="0"/>
                <w:numId w:val="35"/>
              </w:numPr>
              <w:ind w:left="290" w:hanging="290"/>
              <w:jc w:val="left"/>
              <w:rPr>
                <w:rFonts w:ascii="Arial" w:hAnsi="Arial" w:cs="Arial"/>
                <w:color w:val="00B050"/>
              </w:rPr>
            </w:pPr>
            <w:r w:rsidRPr="00DE6615">
              <w:rPr>
                <w:rFonts w:ascii="Arial" w:hAnsi="Arial" w:cs="Arial"/>
                <w:color w:val="00B050"/>
              </w:rPr>
              <w:t>Location (head)</w:t>
            </w:r>
          </w:p>
          <w:p w:rsidR="0088093E" w:rsidRPr="00DE6615" w:rsidRDefault="0088093E" w:rsidP="00DE6615">
            <w:pPr>
              <w:pStyle w:val="BodyText"/>
              <w:numPr>
                <w:ilvl w:val="0"/>
                <w:numId w:val="35"/>
              </w:numPr>
              <w:ind w:left="290" w:hanging="290"/>
              <w:jc w:val="left"/>
              <w:rPr>
                <w:rFonts w:ascii="Arial" w:hAnsi="Arial" w:cs="Arial"/>
                <w:color w:val="00B050"/>
              </w:rPr>
            </w:pPr>
            <w:r w:rsidRPr="00DE6615">
              <w:rPr>
                <w:rFonts w:ascii="Arial" w:hAnsi="Arial" w:cs="Arial"/>
                <w:color w:val="00B050"/>
              </w:rPr>
              <w:t>Camera direction</w:t>
            </w:r>
          </w:p>
          <w:p w:rsidR="0088093E" w:rsidRPr="00DE6615" w:rsidRDefault="0088093E" w:rsidP="00DE6615">
            <w:pPr>
              <w:pStyle w:val="BodyText"/>
              <w:numPr>
                <w:ilvl w:val="0"/>
                <w:numId w:val="35"/>
              </w:numPr>
              <w:ind w:left="290" w:hanging="290"/>
              <w:jc w:val="left"/>
              <w:rPr>
                <w:rFonts w:ascii="Arial" w:hAnsi="Arial" w:cs="Arial"/>
                <w:color w:val="00B050"/>
              </w:rPr>
            </w:pPr>
            <w:r w:rsidRPr="00DE6615">
              <w:rPr>
                <w:rFonts w:ascii="Arial" w:hAnsi="Arial" w:cs="Arial"/>
                <w:color w:val="00B050"/>
              </w:rPr>
              <w:t>Scaling</w:t>
            </w:r>
          </w:p>
        </w:tc>
      </w:tr>
      <w:tr w:rsidR="00DE6615" w:rsidRPr="00B15DA6" w:rsidTr="00DE6615">
        <w:trPr>
          <w:trHeight w:val="567"/>
        </w:trPr>
        <w:tc>
          <w:tcPr>
            <w:tcW w:w="2268" w:type="dxa"/>
            <w:tcBorders>
              <w:top w:val="single" w:sz="4" w:space="0" w:color="F3F2F2"/>
              <w:left w:val="single" w:sz="12" w:space="0" w:color="7F7F7F"/>
              <w:bottom w:val="single" w:sz="12" w:space="0" w:color="7F7F7F"/>
              <w:right w:val="single" w:sz="12" w:space="0" w:color="7F7F7F"/>
            </w:tcBorders>
            <w:shd w:val="clear" w:color="auto" w:fill="auto"/>
            <w:vAlign w:val="center"/>
            <w:hideMark/>
          </w:tcPr>
          <w:p w:rsidR="0088093E" w:rsidRPr="00DE6615" w:rsidRDefault="0088093E" w:rsidP="00DE6615">
            <w:pPr>
              <w:pStyle w:val="BodyText"/>
              <w:jc w:val="left"/>
              <w:rPr>
                <w:rFonts w:ascii="Arial" w:hAnsi="Arial" w:cs="Arial"/>
                <w:b/>
                <w:bCs/>
                <w:color w:val="00B050"/>
              </w:rPr>
            </w:pPr>
            <w:r w:rsidRPr="00DE6615">
              <w:rPr>
                <w:rFonts w:ascii="Arial" w:hAnsi="Arial" w:cs="Arial"/>
                <w:b/>
                <w:bCs/>
                <w:color w:val="00B050"/>
              </w:rPr>
              <w:t>Problems</w:t>
            </w:r>
          </w:p>
        </w:tc>
        <w:tc>
          <w:tcPr>
            <w:tcW w:w="6655" w:type="dxa"/>
            <w:tcBorders>
              <w:top w:val="single" w:sz="4" w:space="0" w:color="D0CECE"/>
              <w:left w:val="single" w:sz="12" w:space="0" w:color="7F7F7F"/>
              <w:bottom w:val="single" w:sz="12" w:space="0" w:color="7F7F7F"/>
              <w:right w:val="single" w:sz="12" w:space="0" w:color="7F7F7F"/>
            </w:tcBorders>
            <w:shd w:val="clear" w:color="auto" w:fill="auto"/>
            <w:vAlign w:val="center"/>
            <w:hideMark/>
          </w:tcPr>
          <w:p w:rsidR="0088093E" w:rsidRPr="00DE6615" w:rsidRDefault="0088093E" w:rsidP="00DE6615">
            <w:pPr>
              <w:pStyle w:val="BodyText"/>
              <w:numPr>
                <w:ilvl w:val="0"/>
                <w:numId w:val="35"/>
              </w:numPr>
              <w:ind w:left="290" w:hanging="290"/>
              <w:jc w:val="left"/>
              <w:rPr>
                <w:rFonts w:ascii="Arial" w:hAnsi="Arial" w:cs="Arial"/>
                <w:color w:val="00B050"/>
              </w:rPr>
            </w:pPr>
            <w:r w:rsidRPr="00DE6615">
              <w:rPr>
                <w:rFonts w:ascii="Arial" w:hAnsi="Arial" w:cs="Arial"/>
                <w:color w:val="00B050"/>
              </w:rPr>
              <w:t>Probably needs to be combined with other navigation methods</w:t>
            </w:r>
          </w:p>
          <w:p w:rsidR="0088093E" w:rsidRPr="00DE6615" w:rsidRDefault="0088093E" w:rsidP="00DE6615">
            <w:pPr>
              <w:pStyle w:val="BodyText"/>
              <w:numPr>
                <w:ilvl w:val="0"/>
                <w:numId w:val="35"/>
              </w:numPr>
              <w:ind w:left="290" w:hanging="290"/>
              <w:jc w:val="left"/>
              <w:rPr>
                <w:rFonts w:ascii="Arial" w:hAnsi="Arial" w:cs="Arial"/>
                <w:color w:val="00B050"/>
              </w:rPr>
            </w:pPr>
            <w:r w:rsidRPr="00DE6615">
              <w:rPr>
                <w:rFonts w:ascii="Arial" w:hAnsi="Arial" w:cs="Arial"/>
                <w:color w:val="00B050"/>
              </w:rPr>
              <w:t>Physical exhaustion</w:t>
            </w:r>
          </w:p>
        </w:tc>
      </w:tr>
    </w:tbl>
    <w:p w:rsidR="0088093E" w:rsidRPr="00825563" w:rsidRDefault="0088093E" w:rsidP="0088093E">
      <w:pPr>
        <w:pStyle w:val="Heading3"/>
        <w:rPr>
          <w:rFonts w:cs="Arial"/>
        </w:rPr>
      </w:pPr>
      <w:bookmarkStart w:id="49" w:name="_Toc472779880"/>
      <w:r w:rsidRPr="00825563">
        <w:rPr>
          <w:rFonts w:cs="Arial"/>
        </w:rPr>
        <w:t>Other Navigation Methods</w:t>
      </w:r>
      <w:bookmarkEnd w:id="49"/>
    </w:p>
    <w:p w:rsidR="0088093E" w:rsidRPr="00825563" w:rsidRDefault="0088093E" w:rsidP="0088093E">
      <w:pPr>
        <w:pStyle w:val="Heading4"/>
        <w:numPr>
          <w:ilvl w:val="3"/>
          <w:numId w:val="30"/>
        </w:numPr>
        <w:rPr>
          <w:rFonts w:cs="Arial"/>
        </w:rPr>
      </w:pPr>
      <w:r w:rsidRPr="00825563">
        <w:rPr>
          <w:rFonts w:cs="Arial"/>
        </w:rPr>
        <w:t>Walking</w:t>
      </w:r>
    </w:p>
    <w:tbl>
      <w:tblPr>
        <w:tblW w:w="8923" w:type="dxa"/>
        <w:tblBorders>
          <w:top w:val="single" w:sz="12" w:space="0" w:color="7F7F7F"/>
          <w:left w:val="single" w:sz="12" w:space="0" w:color="7F7F7F"/>
          <w:bottom w:val="single" w:sz="12" w:space="0" w:color="7F7F7F"/>
          <w:right w:val="single" w:sz="12" w:space="0" w:color="7F7F7F"/>
          <w:insideH w:val="single" w:sz="4" w:space="0" w:color="D0CECE"/>
          <w:insideV w:val="single" w:sz="12" w:space="0" w:color="7F7F7F"/>
        </w:tblBorders>
        <w:tblLook w:val="04A0" w:firstRow="1" w:lastRow="0" w:firstColumn="1" w:lastColumn="0" w:noHBand="0" w:noVBand="1"/>
      </w:tblPr>
      <w:tblGrid>
        <w:gridCol w:w="2268"/>
        <w:gridCol w:w="6655"/>
      </w:tblGrid>
      <w:tr w:rsidR="00DE6615" w:rsidRPr="0014618E" w:rsidTr="00DE6615">
        <w:trPr>
          <w:trHeight w:val="567"/>
        </w:trPr>
        <w:tc>
          <w:tcPr>
            <w:tcW w:w="2268" w:type="dxa"/>
            <w:tcBorders>
              <w:top w:val="single" w:sz="12" w:space="0" w:color="7F7F7F"/>
              <w:left w:val="single" w:sz="12" w:space="0" w:color="7F7F7F"/>
              <w:bottom w:val="single" w:sz="4" w:space="0" w:color="F3F2F2"/>
              <w:right w:val="single" w:sz="12" w:space="0" w:color="7F7F7F"/>
            </w:tcBorders>
            <w:shd w:val="clear" w:color="auto" w:fill="auto"/>
            <w:vAlign w:val="center"/>
            <w:hideMark/>
          </w:tcPr>
          <w:p w:rsidR="0088093E" w:rsidRPr="00DE6615" w:rsidRDefault="0088093E" w:rsidP="00DE6615">
            <w:pPr>
              <w:pStyle w:val="BodyText"/>
              <w:jc w:val="left"/>
              <w:rPr>
                <w:rFonts w:ascii="Arial" w:hAnsi="Arial" w:cs="Arial"/>
                <w:b/>
                <w:bCs/>
                <w:color w:val="00B050"/>
              </w:rPr>
            </w:pPr>
            <w:r w:rsidRPr="00DE6615">
              <w:rPr>
                <w:rFonts w:ascii="Arial" w:hAnsi="Arial" w:cs="Arial"/>
                <w:b/>
                <w:bCs/>
                <w:color w:val="00B050"/>
              </w:rPr>
              <w:t>Description</w:t>
            </w:r>
          </w:p>
        </w:tc>
        <w:tc>
          <w:tcPr>
            <w:tcW w:w="6655" w:type="dxa"/>
            <w:tcBorders>
              <w:top w:val="single" w:sz="12" w:space="0" w:color="7F7F7F"/>
              <w:left w:val="single" w:sz="12" w:space="0" w:color="7F7F7F"/>
              <w:bottom w:val="single" w:sz="4" w:space="0" w:color="F3F2F2"/>
              <w:right w:val="single" w:sz="12" w:space="0" w:color="7F7F7F"/>
            </w:tcBorders>
            <w:shd w:val="clear" w:color="auto" w:fill="auto"/>
            <w:vAlign w:val="center"/>
            <w:hideMark/>
          </w:tcPr>
          <w:p w:rsidR="0088093E" w:rsidRPr="00DE6615" w:rsidRDefault="0088093E" w:rsidP="00DE6615">
            <w:pPr>
              <w:pStyle w:val="BodyText"/>
              <w:jc w:val="left"/>
              <w:rPr>
                <w:rFonts w:ascii="Arial" w:hAnsi="Arial" w:cs="Arial"/>
                <w:b/>
                <w:bCs/>
                <w:color w:val="00B050"/>
              </w:rPr>
            </w:pPr>
            <w:r w:rsidRPr="00DE6615">
              <w:rPr>
                <w:rFonts w:ascii="Arial" w:hAnsi="Arial" w:cs="Arial"/>
                <w:bCs/>
                <w:color w:val="00B050"/>
              </w:rPr>
              <w:t>The user walks inside a given space in the room.</w:t>
            </w:r>
          </w:p>
        </w:tc>
      </w:tr>
      <w:tr w:rsidR="00DE6615" w:rsidRPr="0014618E" w:rsidTr="00DE6615">
        <w:trPr>
          <w:trHeight w:val="567"/>
        </w:trPr>
        <w:tc>
          <w:tcPr>
            <w:tcW w:w="2268" w:type="dxa"/>
            <w:tcBorders>
              <w:top w:val="single" w:sz="4" w:space="0" w:color="D0CECE"/>
              <w:left w:val="single" w:sz="12" w:space="0" w:color="7F7F7F"/>
              <w:bottom w:val="single" w:sz="4" w:space="0" w:color="D0CECE"/>
              <w:right w:val="single" w:sz="12" w:space="0" w:color="7F7F7F"/>
            </w:tcBorders>
            <w:shd w:val="clear" w:color="auto" w:fill="F2F2F2"/>
            <w:vAlign w:val="center"/>
            <w:hideMark/>
          </w:tcPr>
          <w:p w:rsidR="0088093E" w:rsidRPr="00DE6615" w:rsidRDefault="0088093E" w:rsidP="00DE6615">
            <w:pPr>
              <w:pStyle w:val="BodyText"/>
              <w:jc w:val="left"/>
              <w:rPr>
                <w:rFonts w:ascii="Arial" w:hAnsi="Arial" w:cs="Arial"/>
                <w:b/>
                <w:bCs/>
                <w:color w:val="00B050"/>
              </w:rPr>
            </w:pPr>
            <w:r w:rsidRPr="00DE6615">
              <w:rPr>
                <w:rFonts w:ascii="Arial" w:hAnsi="Arial" w:cs="Arial"/>
                <w:b/>
                <w:bCs/>
                <w:color w:val="00B050"/>
              </w:rPr>
              <w:t>Physical Translocation</w:t>
            </w:r>
          </w:p>
        </w:tc>
        <w:tc>
          <w:tcPr>
            <w:tcW w:w="6655" w:type="dxa"/>
            <w:tcBorders>
              <w:top w:val="single" w:sz="4" w:space="0" w:color="D0CECE"/>
              <w:left w:val="single" w:sz="12" w:space="0" w:color="7F7F7F"/>
              <w:bottom w:val="single" w:sz="4" w:space="0" w:color="D0CECE"/>
              <w:right w:val="single" w:sz="12" w:space="0" w:color="7F7F7F"/>
            </w:tcBorders>
            <w:shd w:val="clear" w:color="auto" w:fill="F2F2F2"/>
            <w:vAlign w:val="center"/>
            <w:hideMark/>
          </w:tcPr>
          <w:p w:rsidR="0088093E" w:rsidRPr="00DE6615" w:rsidRDefault="0088093E" w:rsidP="00DE6615">
            <w:pPr>
              <w:pStyle w:val="BodyText"/>
              <w:jc w:val="left"/>
              <w:rPr>
                <w:rFonts w:ascii="Arial" w:hAnsi="Arial" w:cs="Arial"/>
                <w:color w:val="00B050"/>
              </w:rPr>
            </w:pPr>
            <w:r w:rsidRPr="00DE6615">
              <w:rPr>
                <w:rFonts w:ascii="Arial" w:hAnsi="Arial" w:cs="Arial"/>
                <w:color w:val="00B050"/>
              </w:rPr>
              <w:t>Yes, the virtual location is based on the physical location in the room.</w:t>
            </w:r>
          </w:p>
        </w:tc>
      </w:tr>
      <w:tr w:rsidR="00DE6615" w:rsidRPr="0014618E" w:rsidTr="00DE6615">
        <w:trPr>
          <w:trHeight w:val="567"/>
        </w:trPr>
        <w:tc>
          <w:tcPr>
            <w:tcW w:w="2268" w:type="dxa"/>
            <w:tcBorders>
              <w:top w:val="single" w:sz="4" w:space="0" w:color="D0CECE"/>
              <w:left w:val="single" w:sz="12" w:space="0" w:color="7F7F7F"/>
              <w:bottom w:val="single" w:sz="4" w:space="0" w:color="D0CECE"/>
              <w:right w:val="single" w:sz="12" w:space="0" w:color="7F7F7F"/>
            </w:tcBorders>
            <w:shd w:val="clear" w:color="auto" w:fill="auto"/>
            <w:vAlign w:val="center"/>
            <w:hideMark/>
          </w:tcPr>
          <w:p w:rsidR="0088093E" w:rsidRPr="00DE6615" w:rsidRDefault="0088093E" w:rsidP="00DE6615">
            <w:pPr>
              <w:pStyle w:val="BodyText"/>
              <w:jc w:val="left"/>
              <w:rPr>
                <w:rFonts w:ascii="Arial" w:hAnsi="Arial" w:cs="Arial"/>
                <w:b/>
                <w:bCs/>
                <w:color w:val="00B050"/>
              </w:rPr>
            </w:pPr>
            <w:r w:rsidRPr="00DE6615">
              <w:rPr>
                <w:rFonts w:ascii="Arial" w:hAnsi="Arial" w:cs="Arial"/>
                <w:b/>
                <w:bCs/>
                <w:color w:val="00B050"/>
              </w:rPr>
              <w:t>Physical Movement</w:t>
            </w:r>
          </w:p>
        </w:tc>
        <w:tc>
          <w:tcPr>
            <w:tcW w:w="6655" w:type="dxa"/>
            <w:tcBorders>
              <w:top w:val="single" w:sz="4" w:space="0" w:color="D0CECE"/>
              <w:left w:val="single" w:sz="12" w:space="0" w:color="7F7F7F"/>
              <w:bottom w:val="single" w:sz="4" w:space="0" w:color="D0CECE"/>
              <w:right w:val="single" w:sz="12" w:space="0" w:color="7F7F7F"/>
            </w:tcBorders>
            <w:shd w:val="clear" w:color="auto" w:fill="auto"/>
            <w:vAlign w:val="center"/>
            <w:hideMark/>
          </w:tcPr>
          <w:p w:rsidR="0088093E" w:rsidRPr="00DE6615" w:rsidRDefault="0088093E" w:rsidP="00DE6615">
            <w:pPr>
              <w:pStyle w:val="BodyText"/>
              <w:jc w:val="left"/>
              <w:rPr>
                <w:rFonts w:ascii="Arial" w:hAnsi="Arial" w:cs="Arial"/>
                <w:color w:val="00B050"/>
              </w:rPr>
            </w:pPr>
            <w:r w:rsidRPr="00DE6615">
              <w:rPr>
                <w:rFonts w:ascii="Arial" w:hAnsi="Arial" w:cs="Arial"/>
                <w:color w:val="00B050"/>
              </w:rPr>
              <w:t>Yes, the user needs to walk around in order to activate the virtual movement.</w:t>
            </w:r>
          </w:p>
        </w:tc>
      </w:tr>
      <w:tr w:rsidR="00DE6615" w:rsidRPr="00B15DA6" w:rsidTr="00DE6615">
        <w:trPr>
          <w:trHeight w:val="567"/>
        </w:trPr>
        <w:tc>
          <w:tcPr>
            <w:tcW w:w="2268" w:type="dxa"/>
            <w:tcBorders>
              <w:top w:val="single" w:sz="4" w:space="0" w:color="D0CECE"/>
              <w:left w:val="single" w:sz="12" w:space="0" w:color="7F7F7F"/>
              <w:bottom w:val="single" w:sz="4" w:space="0" w:color="D0CECE"/>
              <w:right w:val="single" w:sz="12" w:space="0" w:color="7F7F7F"/>
            </w:tcBorders>
            <w:shd w:val="clear" w:color="auto" w:fill="F2F2F2"/>
            <w:vAlign w:val="center"/>
            <w:hideMark/>
          </w:tcPr>
          <w:p w:rsidR="0088093E" w:rsidRPr="00DE6615" w:rsidRDefault="0088093E" w:rsidP="00DE6615">
            <w:pPr>
              <w:pStyle w:val="BodyText"/>
              <w:jc w:val="left"/>
              <w:rPr>
                <w:rFonts w:ascii="Arial" w:hAnsi="Arial" w:cs="Arial"/>
                <w:b/>
                <w:bCs/>
                <w:color w:val="00B050"/>
              </w:rPr>
            </w:pPr>
            <w:r w:rsidRPr="00DE6615">
              <w:rPr>
                <w:rFonts w:ascii="Arial" w:hAnsi="Arial" w:cs="Arial"/>
                <w:b/>
                <w:bCs/>
                <w:color w:val="00B050"/>
              </w:rPr>
              <w:t>Parameters</w:t>
            </w:r>
          </w:p>
        </w:tc>
        <w:tc>
          <w:tcPr>
            <w:tcW w:w="6655" w:type="dxa"/>
            <w:tcBorders>
              <w:top w:val="single" w:sz="4" w:space="0" w:color="D0CECE"/>
              <w:left w:val="single" w:sz="12" w:space="0" w:color="7F7F7F"/>
              <w:bottom w:val="single" w:sz="4" w:space="0" w:color="D0CECE"/>
              <w:right w:val="single" w:sz="12" w:space="0" w:color="7F7F7F"/>
            </w:tcBorders>
            <w:shd w:val="clear" w:color="auto" w:fill="F2F2F2"/>
            <w:vAlign w:val="center"/>
            <w:hideMark/>
          </w:tcPr>
          <w:p w:rsidR="0088093E" w:rsidRPr="00DE6615" w:rsidRDefault="0088093E" w:rsidP="00DE6615">
            <w:pPr>
              <w:pStyle w:val="BodyText"/>
              <w:numPr>
                <w:ilvl w:val="0"/>
                <w:numId w:val="35"/>
              </w:numPr>
              <w:ind w:left="290" w:hanging="290"/>
              <w:jc w:val="left"/>
              <w:rPr>
                <w:rFonts w:ascii="Arial" w:hAnsi="Arial" w:cs="Arial"/>
                <w:color w:val="00B050"/>
              </w:rPr>
            </w:pPr>
            <w:r w:rsidRPr="00DE6615">
              <w:rPr>
                <w:rFonts w:ascii="Arial" w:hAnsi="Arial" w:cs="Arial"/>
                <w:color w:val="00B050"/>
              </w:rPr>
              <w:t>Location</w:t>
            </w:r>
          </w:p>
          <w:p w:rsidR="0088093E" w:rsidRPr="00DE6615" w:rsidRDefault="0088093E" w:rsidP="00DE6615">
            <w:pPr>
              <w:pStyle w:val="BodyText"/>
              <w:numPr>
                <w:ilvl w:val="0"/>
                <w:numId w:val="35"/>
              </w:numPr>
              <w:ind w:left="290" w:hanging="290"/>
              <w:jc w:val="left"/>
              <w:rPr>
                <w:rFonts w:ascii="Arial" w:hAnsi="Arial" w:cs="Arial"/>
                <w:color w:val="00B050"/>
              </w:rPr>
            </w:pPr>
            <w:r w:rsidRPr="00DE6615">
              <w:rPr>
                <w:rFonts w:ascii="Arial" w:hAnsi="Arial" w:cs="Arial"/>
                <w:color w:val="00B050"/>
              </w:rPr>
              <w:t>Speed</w:t>
            </w:r>
          </w:p>
          <w:p w:rsidR="0088093E" w:rsidRPr="00DE6615" w:rsidRDefault="0088093E" w:rsidP="00DE6615">
            <w:pPr>
              <w:pStyle w:val="BodyText"/>
              <w:numPr>
                <w:ilvl w:val="0"/>
                <w:numId w:val="35"/>
              </w:numPr>
              <w:ind w:left="290" w:hanging="290"/>
              <w:jc w:val="left"/>
              <w:rPr>
                <w:rFonts w:ascii="Arial" w:hAnsi="Arial" w:cs="Arial"/>
                <w:color w:val="00B050"/>
              </w:rPr>
            </w:pPr>
            <w:r w:rsidRPr="00DE6615">
              <w:rPr>
                <w:rFonts w:ascii="Arial" w:hAnsi="Arial" w:cs="Arial"/>
                <w:color w:val="00B050"/>
              </w:rPr>
              <w:t>Acceleration</w:t>
            </w:r>
          </w:p>
          <w:p w:rsidR="0088093E" w:rsidRPr="00DE6615" w:rsidRDefault="0088093E" w:rsidP="00DE6615">
            <w:pPr>
              <w:pStyle w:val="BodyText"/>
              <w:numPr>
                <w:ilvl w:val="0"/>
                <w:numId w:val="35"/>
              </w:numPr>
              <w:ind w:left="290" w:hanging="290"/>
              <w:jc w:val="left"/>
              <w:rPr>
                <w:rFonts w:ascii="Arial" w:hAnsi="Arial" w:cs="Arial"/>
                <w:color w:val="00B050"/>
              </w:rPr>
            </w:pPr>
            <w:r w:rsidRPr="00DE6615">
              <w:rPr>
                <w:rFonts w:ascii="Arial" w:hAnsi="Arial" w:cs="Arial"/>
                <w:color w:val="00B050"/>
              </w:rPr>
              <w:t>Deceleration</w:t>
            </w:r>
          </w:p>
          <w:p w:rsidR="0088093E" w:rsidRPr="00DE6615" w:rsidRDefault="0088093E" w:rsidP="00DE6615">
            <w:pPr>
              <w:pStyle w:val="BodyText"/>
              <w:numPr>
                <w:ilvl w:val="0"/>
                <w:numId w:val="35"/>
              </w:numPr>
              <w:ind w:left="290" w:hanging="290"/>
              <w:jc w:val="left"/>
              <w:rPr>
                <w:rFonts w:ascii="Arial" w:hAnsi="Arial" w:cs="Arial"/>
                <w:color w:val="00B050"/>
              </w:rPr>
            </w:pPr>
            <w:r w:rsidRPr="00DE6615">
              <w:rPr>
                <w:rFonts w:ascii="Arial" w:hAnsi="Arial" w:cs="Arial"/>
                <w:color w:val="00B050"/>
              </w:rPr>
              <w:t>Camera direction</w:t>
            </w:r>
          </w:p>
        </w:tc>
      </w:tr>
      <w:tr w:rsidR="00DE6615" w:rsidRPr="00B15DA6" w:rsidTr="00DE6615">
        <w:trPr>
          <w:trHeight w:val="567"/>
        </w:trPr>
        <w:tc>
          <w:tcPr>
            <w:tcW w:w="2268" w:type="dxa"/>
            <w:tcBorders>
              <w:top w:val="single" w:sz="4" w:space="0" w:color="F3F2F2"/>
              <w:left w:val="single" w:sz="12" w:space="0" w:color="7F7F7F"/>
              <w:bottom w:val="single" w:sz="12" w:space="0" w:color="7F7F7F"/>
              <w:right w:val="single" w:sz="12" w:space="0" w:color="7F7F7F"/>
            </w:tcBorders>
            <w:shd w:val="clear" w:color="auto" w:fill="auto"/>
            <w:vAlign w:val="center"/>
            <w:hideMark/>
          </w:tcPr>
          <w:p w:rsidR="0088093E" w:rsidRPr="00DE6615" w:rsidRDefault="0088093E" w:rsidP="00DE6615">
            <w:pPr>
              <w:pStyle w:val="BodyText"/>
              <w:jc w:val="left"/>
              <w:rPr>
                <w:rFonts w:ascii="Arial" w:hAnsi="Arial" w:cs="Arial"/>
                <w:b/>
                <w:bCs/>
                <w:color w:val="00B050"/>
              </w:rPr>
            </w:pPr>
            <w:r w:rsidRPr="00DE6615">
              <w:rPr>
                <w:rFonts w:ascii="Arial" w:hAnsi="Arial" w:cs="Arial"/>
                <w:b/>
                <w:bCs/>
                <w:color w:val="00B050"/>
              </w:rPr>
              <w:t>Problems</w:t>
            </w:r>
          </w:p>
        </w:tc>
        <w:tc>
          <w:tcPr>
            <w:tcW w:w="6655" w:type="dxa"/>
            <w:tcBorders>
              <w:top w:val="single" w:sz="4" w:space="0" w:color="D0CECE"/>
              <w:left w:val="single" w:sz="12" w:space="0" w:color="7F7F7F"/>
              <w:bottom w:val="single" w:sz="12" w:space="0" w:color="7F7F7F"/>
              <w:right w:val="single" w:sz="12" w:space="0" w:color="7F7F7F"/>
            </w:tcBorders>
            <w:shd w:val="clear" w:color="auto" w:fill="auto"/>
            <w:vAlign w:val="center"/>
            <w:hideMark/>
          </w:tcPr>
          <w:p w:rsidR="0088093E" w:rsidRPr="00DE6615" w:rsidRDefault="0088093E" w:rsidP="00DE6615">
            <w:pPr>
              <w:pStyle w:val="BodyText"/>
              <w:numPr>
                <w:ilvl w:val="0"/>
                <w:numId w:val="35"/>
              </w:numPr>
              <w:ind w:left="290" w:hanging="290"/>
              <w:jc w:val="left"/>
              <w:rPr>
                <w:rFonts w:ascii="Arial" w:hAnsi="Arial" w:cs="Arial"/>
                <w:color w:val="00B050"/>
              </w:rPr>
            </w:pPr>
            <w:r w:rsidRPr="00DE6615">
              <w:rPr>
                <w:rFonts w:ascii="Arial" w:hAnsi="Arial" w:cs="Arial"/>
                <w:color w:val="00B050"/>
              </w:rPr>
              <w:t>Wall collision</w:t>
            </w:r>
          </w:p>
        </w:tc>
      </w:tr>
    </w:tbl>
    <w:p w:rsidR="0088093E" w:rsidRPr="00825563" w:rsidRDefault="0088093E" w:rsidP="0088093E">
      <w:pPr>
        <w:rPr>
          <w:rFonts w:cs="Arial"/>
        </w:rPr>
      </w:pPr>
    </w:p>
    <w:p w:rsidR="0088093E" w:rsidRPr="00825563" w:rsidRDefault="0088093E" w:rsidP="0088093E">
      <w:pPr>
        <w:pStyle w:val="Heading4"/>
        <w:numPr>
          <w:ilvl w:val="3"/>
          <w:numId w:val="30"/>
        </w:numPr>
        <w:rPr>
          <w:rFonts w:cs="Arial"/>
        </w:rPr>
      </w:pPr>
      <w:r w:rsidRPr="00825563">
        <w:rPr>
          <w:rFonts w:cs="Arial"/>
        </w:rPr>
        <w:t>Dynamic Walking</w:t>
      </w:r>
    </w:p>
    <w:tbl>
      <w:tblPr>
        <w:tblW w:w="8923" w:type="dxa"/>
        <w:tblBorders>
          <w:top w:val="single" w:sz="12" w:space="0" w:color="7F7F7F"/>
          <w:left w:val="single" w:sz="12" w:space="0" w:color="7F7F7F"/>
          <w:bottom w:val="single" w:sz="12" w:space="0" w:color="7F7F7F"/>
          <w:right w:val="single" w:sz="12" w:space="0" w:color="7F7F7F"/>
          <w:insideH w:val="single" w:sz="4" w:space="0" w:color="D0CECE"/>
          <w:insideV w:val="single" w:sz="12" w:space="0" w:color="7F7F7F"/>
        </w:tblBorders>
        <w:tblLook w:val="04A0" w:firstRow="1" w:lastRow="0" w:firstColumn="1" w:lastColumn="0" w:noHBand="0" w:noVBand="1"/>
      </w:tblPr>
      <w:tblGrid>
        <w:gridCol w:w="2268"/>
        <w:gridCol w:w="6655"/>
      </w:tblGrid>
      <w:tr w:rsidR="00DE6615" w:rsidRPr="0014618E" w:rsidTr="00DE6615">
        <w:trPr>
          <w:trHeight w:val="567"/>
        </w:trPr>
        <w:tc>
          <w:tcPr>
            <w:tcW w:w="2268" w:type="dxa"/>
            <w:tcBorders>
              <w:top w:val="single" w:sz="12" w:space="0" w:color="7F7F7F"/>
              <w:left w:val="single" w:sz="12" w:space="0" w:color="7F7F7F"/>
              <w:bottom w:val="single" w:sz="4" w:space="0" w:color="F3F2F2"/>
              <w:right w:val="single" w:sz="12" w:space="0" w:color="7F7F7F"/>
            </w:tcBorders>
            <w:shd w:val="clear" w:color="auto" w:fill="auto"/>
            <w:vAlign w:val="center"/>
            <w:hideMark/>
          </w:tcPr>
          <w:p w:rsidR="0088093E" w:rsidRPr="00DE6615" w:rsidRDefault="0088093E" w:rsidP="00DE6615">
            <w:pPr>
              <w:pStyle w:val="BodyText"/>
              <w:jc w:val="left"/>
              <w:rPr>
                <w:rFonts w:ascii="Arial" w:hAnsi="Arial" w:cs="Arial"/>
                <w:b/>
                <w:bCs/>
                <w:color w:val="00B050"/>
              </w:rPr>
            </w:pPr>
            <w:r w:rsidRPr="00DE6615">
              <w:rPr>
                <w:rFonts w:ascii="Arial" w:hAnsi="Arial" w:cs="Arial"/>
                <w:b/>
                <w:bCs/>
                <w:color w:val="00B050"/>
              </w:rPr>
              <w:t>Description</w:t>
            </w:r>
          </w:p>
        </w:tc>
        <w:tc>
          <w:tcPr>
            <w:tcW w:w="6655" w:type="dxa"/>
            <w:tcBorders>
              <w:top w:val="single" w:sz="12" w:space="0" w:color="7F7F7F"/>
              <w:left w:val="single" w:sz="12" w:space="0" w:color="7F7F7F"/>
              <w:bottom w:val="single" w:sz="4" w:space="0" w:color="F3F2F2"/>
              <w:right w:val="single" w:sz="12" w:space="0" w:color="7F7F7F"/>
            </w:tcBorders>
            <w:shd w:val="clear" w:color="auto" w:fill="auto"/>
            <w:vAlign w:val="center"/>
            <w:hideMark/>
          </w:tcPr>
          <w:p w:rsidR="0088093E" w:rsidRPr="00DE6615" w:rsidRDefault="0088093E" w:rsidP="00DE6615">
            <w:pPr>
              <w:pStyle w:val="BodyText"/>
              <w:jc w:val="left"/>
              <w:rPr>
                <w:rFonts w:ascii="Arial" w:hAnsi="Arial" w:cs="Arial"/>
                <w:b/>
                <w:bCs/>
                <w:color w:val="00B050"/>
              </w:rPr>
            </w:pPr>
            <w:r w:rsidRPr="00DE6615">
              <w:rPr>
                <w:rFonts w:ascii="Arial" w:hAnsi="Arial" w:cs="Arial"/>
                <w:bCs/>
                <w:color w:val="00B050"/>
              </w:rPr>
              <w:t>The user walks like in scaled Walking. The intention of the user is detected.</w:t>
            </w:r>
          </w:p>
        </w:tc>
      </w:tr>
      <w:tr w:rsidR="00DE6615" w:rsidRPr="0014618E" w:rsidTr="00DE6615">
        <w:trPr>
          <w:trHeight w:val="567"/>
        </w:trPr>
        <w:tc>
          <w:tcPr>
            <w:tcW w:w="2268" w:type="dxa"/>
            <w:tcBorders>
              <w:top w:val="single" w:sz="4" w:space="0" w:color="D0CECE"/>
              <w:left w:val="single" w:sz="12" w:space="0" w:color="7F7F7F"/>
              <w:bottom w:val="single" w:sz="4" w:space="0" w:color="D0CECE"/>
              <w:right w:val="single" w:sz="12" w:space="0" w:color="7F7F7F"/>
            </w:tcBorders>
            <w:shd w:val="clear" w:color="auto" w:fill="F2F2F2"/>
            <w:vAlign w:val="center"/>
            <w:hideMark/>
          </w:tcPr>
          <w:p w:rsidR="0088093E" w:rsidRPr="00DE6615" w:rsidRDefault="0088093E" w:rsidP="00DE6615">
            <w:pPr>
              <w:pStyle w:val="BodyText"/>
              <w:jc w:val="left"/>
              <w:rPr>
                <w:rFonts w:ascii="Arial" w:hAnsi="Arial" w:cs="Arial"/>
                <w:b/>
                <w:bCs/>
                <w:color w:val="00B050"/>
              </w:rPr>
            </w:pPr>
            <w:r w:rsidRPr="00DE6615">
              <w:rPr>
                <w:rFonts w:ascii="Arial" w:hAnsi="Arial" w:cs="Arial"/>
                <w:b/>
                <w:bCs/>
                <w:color w:val="00B050"/>
              </w:rPr>
              <w:t>Physical Translo</w:t>
            </w:r>
            <w:r w:rsidRPr="00DE6615">
              <w:rPr>
                <w:rFonts w:ascii="Arial" w:hAnsi="Arial" w:cs="Arial"/>
                <w:b/>
                <w:bCs/>
                <w:color w:val="00B050"/>
              </w:rPr>
              <w:lastRenderedPageBreak/>
              <w:t>cation</w:t>
            </w:r>
          </w:p>
        </w:tc>
        <w:tc>
          <w:tcPr>
            <w:tcW w:w="6655" w:type="dxa"/>
            <w:tcBorders>
              <w:top w:val="single" w:sz="4" w:space="0" w:color="D0CECE"/>
              <w:left w:val="single" w:sz="12" w:space="0" w:color="7F7F7F"/>
              <w:bottom w:val="single" w:sz="4" w:space="0" w:color="D0CECE"/>
              <w:right w:val="single" w:sz="12" w:space="0" w:color="7F7F7F"/>
            </w:tcBorders>
            <w:shd w:val="clear" w:color="auto" w:fill="F2F2F2"/>
            <w:vAlign w:val="center"/>
            <w:hideMark/>
          </w:tcPr>
          <w:p w:rsidR="0088093E" w:rsidRPr="00DE6615" w:rsidRDefault="0088093E" w:rsidP="00DE6615">
            <w:pPr>
              <w:pStyle w:val="BodyText"/>
              <w:jc w:val="left"/>
              <w:rPr>
                <w:rFonts w:ascii="Arial" w:hAnsi="Arial" w:cs="Arial"/>
                <w:color w:val="00B050"/>
              </w:rPr>
            </w:pPr>
            <w:r w:rsidRPr="00DE6615">
              <w:rPr>
                <w:rFonts w:ascii="Arial" w:hAnsi="Arial" w:cs="Arial"/>
                <w:color w:val="00B050"/>
              </w:rPr>
              <w:lastRenderedPageBreak/>
              <w:t>Yes, the virtual position is based on the user’s physical location.</w:t>
            </w:r>
          </w:p>
        </w:tc>
      </w:tr>
      <w:tr w:rsidR="00DE6615" w:rsidRPr="0014618E" w:rsidTr="00DE6615">
        <w:trPr>
          <w:trHeight w:val="567"/>
        </w:trPr>
        <w:tc>
          <w:tcPr>
            <w:tcW w:w="2268" w:type="dxa"/>
            <w:tcBorders>
              <w:top w:val="single" w:sz="4" w:space="0" w:color="D0CECE"/>
              <w:left w:val="single" w:sz="12" w:space="0" w:color="7F7F7F"/>
              <w:bottom w:val="single" w:sz="4" w:space="0" w:color="D0CECE"/>
              <w:right w:val="single" w:sz="12" w:space="0" w:color="7F7F7F"/>
            </w:tcBorders>
            <w:shd w:val="clear" w:color="auto" w:fill="auto"/>
            <w:vAlign w:val="center"/>
            <w:hideMark/>
          </w:tcPr>
          <w:p w:rsidR="0088093E" w:rsidRPr="00DE6615" w:rsidRDefault="0088093E" w:rsidP="00DE6615">
            <w:pPr>
              <w:pStyle w:val="BodyText"/>
              <w:jc w:val="left"/>
              <w:rPr>
                <w:rFonts w:ascii="Arial" w:hAnsi="Arial" w:cs="Arial"/>
                <w:b/>
                <w:bCs/>
                <w:color w:val="00B050"/>
              </w:rPr>
            </w:pPr>
            <w:r w:rsidRPr="00DE6615">
              <w:rPr>
                <w:rFonts w:ascii="Arial" w:hAnsi="Arial" w:cs="Arial"/>
                <w:b/>
                <w:bCs/>
                <w:color w:val="00B050"/>
              </w:rPr>
              <w:t>Physical Movement</w:t>
            </w:r>
          </w:p>
        </w:tc>
        <w:tc>
          <w:tcPr>
            <w:tcW w:w="6655" w:type="dxa"/>
            <w:tcBorders>
              <w:top w:val="single" w:sz="4" w:space="0" w:color="D0CECE"/>
              <w:left w:val="single" w:sz="12" w:space="0" w:color="7F7F7F"/>
              <w:bottom w:val="single" w:sz="4" w:space="0" w:color="D0CECE"/>
              <w:right w:val="single" w:sz="12" w:space="0" w:color="7F7F7F"/>
            </w:tcBorders>
            <w:shd w:val="clear" w:color="auto" w:fill="auto"/>
            <w:vAlign w:val="center"/>
            <w:hideMark/>
          </w:tcPr>
          <w:p w:rsidR="0088093E" w:rsidRPr="00DE6615" w:rsidRDefault="0088093E" w:rsidP="00DE6615">
            <w:pPr>
              <w:pStyle w:val="BodyText"/>
              <w:jc w:val="left"/>
              <w:rPr>
                <w:rFonts w:ascii="Arial" w:hAnsi="Arial" w:cs="Arial"/>
                <w:color w:val="00B050"/>
              </w:rPr>
            </w:pPr>
            <w:r w:rsidRPr="00DE6615">
              <w:rPr>
                <w:rFonts w:ascii="Arial" w:hAnsi="Arial" w:cs="Arial"/>
                <w:color w:val="00B050"/>
              </w:rPr>
              <w:t>Yes, the user needs to walk in the physical room.</w:t>
            </w:r>
          </w:p>
        </w:tc>
      </w:tr>
      <w:tr w:rsidR="00DE6615" w:rsidRPr="00B15DA6" w:rsidTr="00DE6615">
        <w:trPr>
          <w:trHeight w:val="567"/>
        </w:trPr>
        <w:tc>
          <w:tcPr>
            <w:tcW w:w="2268" w:type="dxa"/>
            <w:tcBorders>
              <w:top w:val="single" w:sz="4" w:space="0" w:color="D0CECE"/>
              <w:left w:val="single" w:sz="12" w:space="0" w:color="7F7F7F"/>
              <w:bottom w:val="single" w:sz="4" w:space="0" w:color="D0CECE"/>
              <w:right w:val="single" w:sz="12" w:space="0" w:color="7F7F7F"/>
            </w:tcBorders>
            <w:shd w:val="clear" w:color="auto" w:fill="F2F2F2"/>
            <w:vAlign w:val="center"/>
            <w:hideMark/>
          </w:tcPr>
          <w:p w:rsidR="0088093E" w:rsidRPr="00DE6615" w:rsidRDefault="0088093E" w:rsidP="00DE6615">
            <w:pPr>
              <w:pStyle w:val="BodyText"/>
              <w:jc w:val="left"/>
              <w:rPr>
                <w:rFonts w:ascii="Arial" w:hAnsi="Arial" w:cs="Arial"/>
                <w:b/>
                <w:bCs/>
                <w:color w:val="00B050"/>
              </w:rPr>
            </w:pPr>
            <w:r w:rsidRPr="00DE6615">
              <w:rPr>
                <w:rFonts w:ascii="Arial" w:hAnsi="Arial" w:cs="Arial"/>
                <w:b/>
                <w:bCs/>
                <w:color w:val="00B050"/>
              </w:rPr>
              <w:t>Parameters</w:t>
            </w:r>
          </w:p>
        </w:tc>
        <w:tc>
          <w:tcPr>
            <w:tcW w:w="6655" w:type="dxa"/>
            <w:tcBorders>
              <w:top w:val="single" w:sz="4" w:space="0" w:color="D0CECE"/>
              <w:left w:val="single" w:sz="12" w:space="0" w:color="7F7F7F"/>
              <w:bottom w:val="single" w:sz="4" w:space="0" w:color="D0CECE"/>
              <w:right w:val="single" w:sz="12" w:space="0" w:color="7F7F7F"/>
            </w:tcBorders>
            <w:shd w:val="clear" w:color="auto" w:fill="F2F2F2"/>
            <w:vAlign w:val="center"/>
            <w:hideMark/>
          </w:tcPr>
          <w:p w:rsidR="0088093E" w:rsidRPr="00DE6615" w:rsidRDefault="0088093E" w:rsidP="00DE6615">
            <w:pPr>
              <w:pStyle w:val="BodyText"/>
              <w:numPr>
                <w:ilvl w:val="0"/>
                <w:numId w:val="35"/>
              </w:numPr>
              <w:ind w:left="290" w:hanging="290"/>
              <w:jc w:val="left"/>
              <w:rPr>
                <w:rFonts w:ascii="Arial" w:hAnsi="Arial" w:cs="Arial"/>
                <w:color w:val="00B050"/>
              </w:rPr>
            </w:pPr>
            <w:r w:rsidRPr="00DE6615">
              <w:rPr>
                <w:rFonts w:ascii="Arial" w:hAnsi="Arial" w:cs="Arial"/>
                <w:color w:val="00B050"/>
              </w:rPr>
              <w:t>Location</w:t>
            </w:r>
          </w:p>
          <w:p w:rsidR="0088093E" w:rsidRPr="00DE6615" w:rsidRDefault="0088093E" w:rsidP="00DE6615">
            <w:pPr>
              <w:pStyle w:val="BodyText"/>
              <w:numPr>
                <w:ilvl w:val="0"/>
                <w:numId w:val="35"/>
              </w:numPr>
              <w:ind w:left="290" w:hanging="290"/>
              <w:jc w:val="left"/>
              <w:rPr>
                <w:rFonts w:ascii="Arial" w:hAnsi="Arial" w:cs="Arial"/>
                <w:color w:val="00B050"/>
              </w:rPr>
            </w:pPr>
            <w:r w:rsidRPr="00DE6615">
              <w:rPr>
                <w:rFonts w:ascii="Arial" w:hAnsi="Arial" w:cs="Arial"/>
                <w:color w:val="00B050"/>
              </w:rPr>
              <w:t>Speed</w:t>
            </w:r>
          </w:p>
          <w:p w:rsidR="0088093E" w:rsidRPr="00DE6615" w:rsidRDefault="0088093E" w:rsidP="00DE6615">
            <w:pPr>
              <w:pStyle w:val="BodyText"/>
              <w:numPr>
                <w:ilvl w:val="0"/>
                <w:numId w:val="35"/>
              </w:numPr>
              <w:ind w:left="290" w:hanging="290"/>
              <w:jc w:val="left"/>
              <w:rPr>
                <w:rFonts w:ascii="Arial" w:hAnsi="Arial" w:cs="Arial"/>
                <w:color w:val="00B050"/>
              </w:rPr>
            </w:pPr>
            <w:r w:rsidRPr="00DE6615">
              <w:rPr>
                <w:rFonts w:ascii="Arial" w:hAnsi="Arial" w:cs="Arial"/>
                <w:color w:val="00B050"/>
              </w:rPr>
              <w:t>Acceleration</w:t>
            </w:r>
          </w:p>
          <w:p w:rsidR="0088093E" w:rsidRPr="00DE6615" w:rsidRDefault="0088093E" w:rsidP="00DE6615">
            <w:pPr>
              <w:pStyle w:val="BodyText"/>
              <w:numPr>
                <w:ilvl w:val="0"/>
                <w:numId w:val="35"/>
              </w:numPr>
              <w:ind w:left="290" w:hanging="290"/>
              <w:jc w:val="left"/>
              <w:rPr>
                <w:rFonts w:ascii="Arial" w:hAnsi="Arial" w:cs="Arial"/>
                <w:color w:val="00B050"/>
              </w:rPr>
            </w:pPr>
            <w:r w:rsidRPr="00DE6615">
              <w:rPr>
                <w:rFonts w:ascii="Arial" w:hAnsi="Arial" w:cs="Arial"/>
                <w:color w:val="00B050"/>
              </w:rPr>
              <w:t>Deceleration</w:t>
            </w:r>
          </w:p>
          <w:p w:rsidR="0088093E" w:rsidRPr="00DE6615" w:rsidRDefault="0088093E" w:rsidP="00DE6615">
            <w:pPr>
              <w:pStyle w:val="BodyText"/>
              <w:numPr>
                <w:ilvl w:val="0"/>
                <w:numId w:val="35"/>
              </w:numPr>
              <w:ind w:left="290" w:hanging="290"/>
              <w:jc w:val="left"/>
              <w:rPr>
                <w:rFonts w:ascii="Arial" w:hAnsi="Arial" w:cs="Arial"/>
                <w:color w:val="00B050"/>
              </w:rPr>
            </w:pPr>
            <w:r w:rsidRPr="00DE6615">
              <w:rPr>
                <w:rFonts w:ascii="Arial" w:hAnsi="Arial" w:cs="Arial"/>
                <w:color w:val="00B050"/>
              </w:rPr>
              <w:t>Camera direction</w:t>
            </w:r>
          </w:p>
          <w:p w:rsidR="0088093E" w:rsidRPr="00DE6615" w:rsidRDefault="0088093E" w:rsidP="00DE6615">
            <w:pPr>
              <w:pStyle w:val="BodyText"/>
              <w:numPr>
                <w:ilvl w:val="0"/>
                <w:numId w:val="35"/>
              </w:numPr>
              <w:ind w:left="290" w:hanging="290"/>
              <w:jc w:val="left"/>
              <w:rPr>
                <w:rFonts w:ascii="Arial" w:hAnsi="Arial" w:cs="Arial"/>
                <w:color w:val="00B050"/>
              </w:rPr>
            </w:pPr>
            <w:r w:rsidRPr="00DE6615">
              <w:rPr>
                <w:rFonts w:ascii="Arial" w:hAnsi="Arial" w:cs="Arial"/>
                <w:color w:val="00B050"/>
              </w:rPr>
              <w:t>Scaling</w:t>
            </w:r>
          </w:p>
        </w:tc>
      </w:tr>
      <w:tr w:rsidR="00DE6615" w:rsidRPr="00B15DA6" w:rsidTr="00DE6615">
        <w:trPr>
          <w:trHeight w:val="567"/>
        </w:trPr>
        <w:tc>
          <w:tcPr>
            <w:tcW w:w="2268" w:type="dxa"/>
            <w:tcBorders>
              <w:top w:val="single" w:sz="4" w:space="0" w:color="F3F2F2"/>
              <w:left w:val="single" w:sz="12" w:space="0" w:color="7F7F7F"/>
              <w:bottom w:val="single" w:sz="12" w:space="0" w:color="7F7F7F"/>
              <w:right w:val="single" w:sz="12" w:space="0" w:color="7F7F7F"/>
            </w:tcBorders>
            <w:shd w:val="clear" w:color="auto" w:fill="auto"/>
            <w:vAlign w:val="center"/>
            <w:hideMark/>
          </w:tcPr>
          <w:p w:rsidR="0088093E" w:rsidRPr="00DE6615" w:rsidRDefault="0088093E" w:rsidP="00DE6615">
            <w:pPr>
              <w:pStyle w:val="BodyText"/>
              <w:jc w:val="left"/>
              <w:rPr>
                <w:rFonts w:ascii="Arial" w:hAnsi="Arial" w:cs="Arial"/>
                <w:b/>
                <w:bCs/>
                <w:color w:val="00B050"/>
              </w:rPr>
            </w:pPr>
            <w:r w:rsidRPr="00DE6615">
              <w:rPr>
                <w:rFonts w:ascii="Arial" w:hAnsi="Arial" w:cs="Arial"/>
                <w:b/>
                <w:bCs/>
                <w:color w:val="00B050"/>
              </w:rPr>
              <w:t>Problems</w:t>
            </w:r>
          </w:p>
        </w:tc>
        <w:tc>
          <w:tcPr>
            <w:tcW w:w="6655" w:type="dxa"/>
            <w:tcBorders>
              <w:top w:val="single" w:sz="4" w:space="0" w:color="D0CECE"/>
              <w:left w:val="single" w:sz="12" w:space="0" w:color="7F7F7F"/>
              <w:bottom w:val="single" w:sz="12" w:space="0" w:color="7F7F7F"/>
              <w:right w:val="single" w:sz="12" w:space="0" w:color="7F7F7F"/>
            </w:tcBorders>
            <w:shd w:val="clear" w:color="auto" w:fill="auto"/>
            <w:vAlign w:val="center"/>
            <w:hideMark/>
          </w:tcPr>
          <w:p w:rsidR="0088093E" w:rsidRPr="00DE6615" w:rsidRDefault="0088093E" w:rsidP="00DE6615">
            <w:pPr>
              <w:pStyle w:val="BodyText"/>
              <w:numPr>
                <w:ilvl w:val="0"/>
                <w:numId w:val="35"/>
              </w:numPr>
              <w:ind w:left="290" w:hanging="290"/>
              <w:jc w:val="left"/>
              <w:rPr>
                <w:rFonts w:ascii="Arial" w:hAnsi="Arial" w:cs="Arial"/>
                <w:color w:val="00B050"/>
              </w:rPr>
            </w:pPr>
            <w:r w:rsidRPr="00DE6615">
              <w:rPr>
                <w:rFonts w:ascii="Arial" w:hAnsi="Arial" w:cs="Arial"/>
                <w:color w:val="00B050"/>
              </w:rPr>
              <w:t>Wall collision</w:t>
            </w:r>
          </w:p>
          <w:p w:rsidR="0088093E" w:rsidRPr="00DE6615" w:rsidRDefault="0088093E" w:rsidP="00DE6615">
            <w:pPr>
              <w:pStyle w:val="BodyText"/>
              <w:numPr>
                <w:ilvl w:val="0"/>
                <w:numId w:val="35"/>
              </w:numPr>
              <w:ind w:left="290" w:hanging="290"/>
              <w:jc w:val="left"/>
              <w:rPr>
                <w:rFonts w:ascii="Arial" w:hAnsi="Arial" w:cs="Arial"/>
                <w:color w:val="00B050"/>
              </w:rPr>
            </w:pPr>
            <w:r w:rsidRPr="00DE6615">
              <w:rPr>
                <w:rFonts w:ascii="Arial" w:hAnsi="Arial" w:cs="Arial"/>
                <w:color w:val="00B050"/>
              </w:rPr>
              <w:t>Scale-rate</w:t>
            </w:r>
          </w:p>
          <w:p w:rsidR="0088093E" w:rsidRPr="00DE6615" w:rsidRDefault="0088093E" w:rsidP="00DE6615">
            <w:pPr>
              <w:pStyle w:val="BodyText"/>
              <w:numPr>
                <w:ilvl w:val="0"/>
                <w:numId w:val="35"/>
              </w:numPr>
              <w:ind w:left="290" w:hanging="290"/>
              <w:jc w:val="left"/>
              <w:rPr>
                <w:rFonts w:ascii="Arial" w:hAnsi="Arial" w:cs="Arial"/>
                <w:color w:val="00B050"/>
              </w:rPr>
            </w:pPr>
            <w:r w:rsidRPr="00DE6615">
              <w:rPr>
                <w:rFonts w:ascii="Arial" w:hAnsi="Arial" w:cs="Arial"/>
                <w:color w:val="00B050"/>
              </w:rPr>
              <w:t>Motion sickness</w:t>
            </w:r>
          </w:p>
        </w:tc>
      </w:tr>
    </w:tbl>
    <w:p w:rsidR="0088093E" w:rsidRPr="00825563" w:rsidRDefault="0088093E" w:rsidP="0088093E">
      <w:pPr>
        <w:rPr>
          <w:rFonts w:cs="Arial"/>
        </w:rPr>
      </w:pPr>
    </w:p>
    <w:p w:rsidR="0088093E" w:rsidRPr="00825563" w:rsidRDefault="0088093E" w:rsidP="0088093E">
      <w:pPr>
        <w:pStyle w:val="Heading4"/>
        <w:numPr>
          <w:ilvl w:val="3"/>
          <w:numId w:val="30"/>
        </w:numPr>
        <w:rPr>
          <w:rFonts w:cs="Arial"/>
        </w:rPr>
      </w:pPr>
      <w:r w:rsidRPr="00825563">
        <w:rPr>
          <w:rFonts w:cs="Arial"/>
        </w:rPr>
        <w:t>Auto Walking</w:t>
      </w:r>
    </w:p>
    <w:tbl>
      <w:tblPr>
        <w:tblW w:w="8923" w:type="dxa"/>
        <w:tblBorders>
          <w:top w:val="single" w:sz="12" w:space="0" w:color="7F7F7F"/>
          <w:left w:val="single" w:sz="12" w:space="0" w:color="7F7F7F"/>
          <w:bottom w:val="single" w:sz="12" w:space="0" w:color="7F7F7F"/>
          <w:right w:val="single" w:sz="12" w:space="0" w:color="7F7F7F"/>
          <w:insideH w:val="single" w:sz="4" w:space="0" w:color="D0CECE"/>
          <w:insideV w:val="single" w:sz="12" w:space="0" w:color="7F7F7F"/>
        </w:tblBorders>
        <w:tblLook w:val="04A0" w:firstRow="1" w:lastRow="0" w:firstColumn="1" w:lastColumn="0" w:noHBand="0" w:noVBand="1"/>
      </w:tblPr>
      <w:tblGrid>
        <w:gridCol w:w="2268"/>
        <w:gridCol w:w="6655"/>
      </w:tblGrid>
      <w:tr w:rsidR="00DE6615" w:rsidRPr="0014618E" w:rsidTr="00DE6615">
        <w:trPr>
          <w:trHeight w:val="567"/>
        </w:trPr>
        <w:tc>
          <w:tcPr>
            <w:tcW w:w="2268" w:type="dxa"/>
            <w:tcBorders>
              <w:top w:val="single" w:sz="12" w:space="0" w:color="7F7F7F"/>
              <w:left w:val="single" w:sz="12" w:space="0" w:color="7F7F7F"/>
              <w:bottom w:val="single" w:sz="4" w:space="0" w:color="F3F2F2"/>
              <w:right w:val="single" w:sz="12" w:space="0" w:color="7F7F7F"/>
            </w:tcBorders>
            <w:shd w:val="clear" w:color="auto" w:fill="auto"/>
            <w:vAlign w:val="center"/>
            <w:hideMark/>
          </w:tcPr>
          <w:p w:rsidR="0088093E" w:rsidRPr="00DE6615" w:rsidRDefault="0088093E" w:rsidP="00DE6615">
            <w:pPr>
              <w:pStyle w:val="BodyText"/>
              <w:jc w:val="left"/>
              <w:rPr>
                <w:rFonts w:ascii="Arial" w:hAnsi="Arial" w:cs="Arial"/>
                <w:b/>
                <w:bCs/>
                <w:color w:val="00B050"/>
              </w:rPr>
            </w:pPr>
            <w:r w:rsidRPr="00DE6615">
              <w:rPr>
                <w:rFonts w:ascii="Arial" w:hAnsi="Arial" w:cs="Arial"/>
                <w:b/>
                <w:bCs/>
                <w:color w:val="00B050"/>
              </w:rPr>
              <w:t>Description</w:t>
            </w:r>
          </w:p>
        </w:tc>
        <w:tc>
          <w:tcPr>
            <w:tcW w:w="6655" w:type="dxa"/>
            <w:tcBorders>
              <w:top w:val="single" w:sz="12" w:space="0" w:color="7F7F7F"/>
              <w:left w:val="single" w:sz="12" w:space="0" w:color="7F7F7F"/>
              <w:bottom w:val="single" w:sz="4" w:space="0" w:color="F3F2F2"/>
              <w:right w:val="single" w:sz="12" w:space="0" w:color="7F7F7F"/>
            </w:tcBorders>
            <w:shd w:val="clear" w:color="auto" w:fill="auto"/>
            <w:vAlign w:val="center"/>
            <w:hideMark/>
          </w:tcPr>
          <w:p w:rsidR="0088093E" w:rsidRPr="00DE6615" w:rsidRDefault="0088093E" w:rsidP="00DE6615">
            <w:pPr>
              <w:pStyle w:val="BodyText"/>
              <w:jc w:val="left"/>
              <w:rPr>
                <w:rFonts w:ascii="Arial" w:hAnsi="Arial" w:cs="Arial"/>
                <w:b/>
                <w:bCs/>
                <w:color w:val="00B050"/>
              </w:rPr>
            </w:pPr>
            <w:r w:rsidRPr="00DE6615">
              <w:rPr>
                <w:rFonts w:ascii="Arial" w:hAnsi="Arial" w:cs="Arial"/>
                <w:bCs/>
                <w:color w:val="00B050"/>
              </w:rPr>
              <w:t>The user looks down at his feet and starts to walk.</w:t>
            </w:r>
          </w:p>
        </w:tc>
      </w:tr>
      <w:tr w:rsidR="00DE6615" w:rsidRPr="0014618E" w:rsidTr="00DE6615">
        <w:trPr>
          <w:trHeight w:val="567"/>
        </w:trPr>
        <w:tc>
          <w:tcPr>
            <w:tcW w:w="2268" w:type="dxa"/>
            <w:tcBorders>
              <w:top w:val="single" w:sz="4" w:space="0" w:color="D0CECE"/>
              <w:left w:val="single" w:sz="12" w:space="0" w:color="7F7F7F"/>
              <w:bottom w:val="single" w:sz="4" w:space="0" w:color="D0CECE"/>
              <w:right w:val="single" w:sz="12" w:space="0" w:color="7F7F7F"/>
            </w:tcBorders>
            <w:shd w:val="clear" w:color="auto" w:fill="F2F2F2"/>
            <w:vAlign w:val="center"/>
            <w:hideMark/>
          </w:tcPr>
          <w:p w:rsidR="0088093E" w:rsidRPr="00DE6615" w:rsidRDefault="0088093E" w:rsidP="00DE6615">
            <w:pPr>
              <w:pStyle w:val="BodyText"/>
              <w:jc w:val="left"/>
              <w:rPr>
                <w:rFonts w:ascii="Arial" w:hAnsi="Arial" w:cs="Arial"/>
                <w:b/>
                <w:bCs/>
                <w:color w:val="00B050"/>
              </w:rPr>
            </w:pPr>
            <w:r w:rsidRPr="00DE6615">
              <w:rPr>
                <w:rFonts w:ascii="Arial" w:hAnsi="Arial" w:cs="Arial"/>
                <w:b/>
                <w:bCs/>
                <w:color w:val="00B050"/>
              </w:rPr>
              <w:t>Physical Translocation</w:t>
            </w:r>
          </w:p>
        </w:tc>
        <w:tc>
          <w:tcPr>
            <w:tcW w:w="6655" w:type="dxa"/>
            <w:tcBorders>
              <w:top w:val="single" w:sz="4" w:space="0" w:color="D0CECE"/>
              <w:left w:val="single" w:sz="12" w:space="0" w:color="7F7F7F"/>
              <w:bottom w:val="single" w:sz="4" w:space="0" w:color="D0CECE"/>
              <w:right w:val="single" w:sz="12" w:space="0" w:color="7F7F7F"/>
            </w:tcBorders>
            <w:shd w:val="clear" w:color="auto" w:fill="F2F2F2"/>
            <w:vAlign w:val="center"/>
            <w:hideMark/>
          </w:tcPr>
          <w:p w:rsidR="0088093E" w:rsidRPr="00DE6615" w:rsidRDefault="0088093E" w:rsidP="00DE6615">
            <w:pPr>
              <w:pStyle w:val="BodyText"/>
              <w:jc w:val="left"/>
              <w:rPr>
                <w:rFonts w:ascii="Arial" w:hAnsi="Arial" w:cs="Arial"/>
                <w:color w:val="00B050"/>
              </w:rPr>
            </w:pPr>
            <w:r w:rsidRPr="00DE6615">
              <w:rPr>
                <w:rFonts w:ascii="Arial" w:hAnsi="Arial" w:cs="Arial"/>
                <w:color w:val="00B050"/>
              </w:rPr>
              <w:t>No, the user does not need to change his physical location</w:t>
            </w:r>
          </w:p>
        </w:tc>
      </w:tr>
      <w:tr w:rsidR="00DE6615" w:rsidRPr="0014618E" w:rsidTr="00DE6615">
        <w:trPr>
          <w:trHeight w:val="567"/>
        </w:trPr>
        <w:tc>
          <w:tcPr>
            <w:tcW w:w="2268" w:type="dxa"/>
            <w:tcBorders>
              <w:top w:val="single" w:sz="4" w:space="0" w:color="D0CECE"/>
              <w:left w:val="single" w:sz="12" w:space="0" w:color="7F7F7F"/>
              <w:bottom w:val="single" w:sz="4" w:space="0" w:color="D0CECE"/>
              <w:right w:val="single" w:sz="12" w:space="0" w:color="7F7F7F"/>
            </w:tcBorders>
            <w:shd w:val="clear" w:color="auto" w:fill="auto"/>
            <w:vAlign w:val="center"/>
            <w:hideMark/>
          </w:tcPr>
          <w:p w:rsidR="0088093E" w:rsidRPr="00DE6615" w:rsidRDefault="0088093E" w:rsidP="00DE6615">
            <w:pPr>
              <w:pStyle w:val="BodyText"/>
              <w:jc w:val="left"/>
              <w:rPr>
                <w:rFonts w:ascii="Arial" w:hAnsi="Arial" w:cs="Arial"/>
                <w:b/>
                <w:bCs/>
                <w:color w:val="00B050"/>
              </w:rPr>
            </w:pPr>
            <w:r w:rsidRPr="00DE6615">
              <w:rPr>
                <w:rFonts w:ascii="Arial" w:hAnsi="Arial" w:cs="Arial"/>
                <w:b/>
                <w:bCs/>
                <w:color w:val="00B050"/>
              </w:rPr>
              <w:t>Physical Movement</w:t>
            </w:r>
          </w:p>
        </w:tc>
        <w:tc>
          <w:tcPr>
            <w:tcW w:w="6655" w:type="dxa"/>
            <w:tcBorders>
              <w:top w:val="single" w:sz="4" w:space="0" w:color="D0CECE"/>
              <w:left w:val="single" w:sz="12" w:space="0" w:color="7F7F7F"/>
              <w:bottom w:val="single" w:sz="4" w:space="0" w:color="D0CECE"/>
              <w:right w:val="single" w:sz="12" w:space="0" w:color="7F7F7F"/>
            </w:tcBorders>
            <w:shd w:val="clear" w:color="auto" w:fill="auto"/>
            <w:vAlign w:val="center"/>
            <w:hideMark/>
          </w:tcPr>
          <w:p w:rsidR="0088093E" w:rsidRPr="00DE6615" w:rsidRDefault="0088093E" w:rsidP="00DE6615">
            <w:pPr>
              <w:pStyle w:val="BodyText"/>
              <w:jc w:val="left"/>
              <w:rPr>
                <w:rFonts w:ascii="Arial" w:hAnsi="Arial" w:cs="Arial"/>
                <w:color w:val="00B050"/>
              </w:rPr>
            </w:pPr>
            <w:r w:rsidRPr="00DE6615">
              <w:rPr>
                <w:rFonts w:ascii="Arial" w:hAnsi="Arial" w:cs="Arial"/>
                <w:color w:val="00B050"/>
              </w:rPr>
              <w:t>No, the user needs only to look at his feet in order to trigger the virtual movement.</w:t>
            </w:r>
          </w:p>
        </w:tc>
      </w:tr>
      <w:tr w:rsidR="00DE6615" w:rsidRPr="00B15DA6" w:rsidTr="00DE6615">
        <w:trPr>
          <w:trHeight w:val="567"/>
        </w:trPr>
        <w:tc>
          <w:tcPr>
            <w:tcW w:w="2268" w:type="dxa"/>
            <w:tcBorders>
              <w:top w:val="single" w:sz="4" w:space="0" w:color="D0CECE"/>
              <w:left w:val="single" w:sz="12" w:space="0" w:color="7F7F7F"/>
              <w:bottom w:val="single" w:sz="4" w:space="0" w:color="D0CECE"/>
              <w:right w:val="single" w:sz="12" w:space="0" w:color="7F7F7F"/>
            </w:tcBorders>
            <w:shd w:val="clear" w:color="auto" w:fill="F2F2F2"/>
            <w:vAlign w:val="center"/>
            <w:hideMark/>
          </w:tcPr>
          <w:p w:rsidR="0088093E" w:rsidRPr="00DE6615" w:rsidRDefault="0088093E" w:rsidP="00DE6615">
            <w:pPr>
              <w:pStyle w:val="BodyText"/>
              <w:jc w:val="left"/>
              <w:rPr>
                <w:rFonts w:ascii="Arial" w:hAnsi="Arial" w:cs="Arial"/>
                <w:b/>
                <w:bCs/>
                <w:color w:val="00B050"/>
              </w:rPr>
            </w:pPr>
            <w:r w:rsidRPr="00DE6615">
              <w:rPr>
                <w:rFonts w:ascii="Arial" w:hAnsi="Arial" w:cs="Arial"/>
                <w:b/>
                <w:bCs/>
                <w:color w:val="00B050"/>
              </w:rPr>
              <w:t>Parameters</w:t>
            </w:r>
          </w:p>
        </w:tc>
        <w:tc>
          <w:tcPr>
            <w:tcW w:w="6655" w:type="dxa"/>
            <w:tcBorders>
              <w:top w:val="single" w:sz="4" w:space="0" w:color="D0CECE"/>
              <w:left w:val="single" w:sz="12" w:space="0" w:color="7F7F7F"/>
              <w:bottom w:val="single" w:sz="4" w:space="0" w:color="D0CECE"/>
              <w:right w:val="single" w:sz="12" w:space="0" w:color="7F7F7F"/>
            </w:tcBorders>
            <w:shd w:val="clear" w:color="auto" w:fill="F2F2F2"/>
            <w:vAlign w:val="center"/>
            <w:hideMark/>
          </w:tcPr>
          <w:p w:rsidR="0088093E" w:rsidRPr="00DE6615" w:rsidRDefault="0088093E" w:rsidP="00DE6615">
            <w:pPr>
              <w:pStyle w:val="BodyText"/>
              <w:numPr>
                <w:ilvl w:val="0"/>
                <w:numId w:val="35"/>
              </w:numPr>
              <w:ind w:left="290" w:hanging="290"/>
              <w:jc w:val="left"/>
              <w:rPr>
                <w:rFonts w:ascii="Arial" w:hAnsi="Arial" w:cs="Arial"/>
                <w:color w:val="00B050"/>
              </w:rPr>
            </w:pPr>
            <w:r w:rsidRPr="00DE6615">
              <w:rPr>
                <w:rFonts w:ascii="Arial" w:hAnsi="Arial" w:cs="Arial"/>
                <w:color w:val="00B050"/>
              </w:rPr>
              <w:t>Speed</w:t>
            </w:r>
          </w:p>
          <w:p w:rsidR="0088093E" w:rsidRPr="00DE6615" w:rsidRDefault="0088093E" w:rsidP="00DE6615">
            <w:pPr>
              <w:pStyle w:val="BodyText"/>
              <w:numPr>
                <w:ilvl w:val="0"/>
                <w:numId w:val="35"/>
              </w:numPr>
              <w:ind w:left="290" w:hanging="290"/>
              <w:jc w:val="left"/>
              <w:rPr>
                <w:rFonts w:ascii="Arial" w:hAnsi="Arial" w:cs="Arial"/>
                <w:color w:val="00B050"/>
              </w:rPr>
            </w:pPr>
            <w:r w:rsidRPr="00DE6615">
              <w:rPr>
                <w:rFonts w:ascii="Arial" w:hAnsi="Arial" w:cs="Arial"/>
                <w:color w:val="00B050"/>
              </w:rPr>
              <w:t>Acceleration</w:t>
            </w:r>
          </w:p>
          <w:p w:rsidR="0088093E" w:rsidRPr="00DE6615" w:rsidRDefault="0088093E" w:rsidP="00DE6615">
            <w:pPr>
              <w:pStyle w:val="BodyText"/>
              <w:numPr>
                <w:ilvl w:val="0"/>
                <w:numId w:val="35"/>
              </w:numPr>
              <w:ind w:left="290" w:hanging="290"/>
              <w:jc w:val="left"/>
              <w:rPr>
                <w:rFonts w:ascii="Arial" w:hAnsi="Arial" w:cs="Arial"/>
                <w:color w:val="00B050"/>
              </w:rPr>
            </w:pPr>
            <w:r w:rsidRPr="00DE6615">
              <w:rPr>
                <w:rFonts w:ascii="Arial" w:hAnsi="Arial" w:cs="Arial"/>
                <w:color w:val="00B050"/>
              </w:rPr>
              <w:t>Deceleration</w:t>
            </w:r>
          </w:p>
          <w:p w:rsidR="0088093E" w:rsidRPr="00DE6615" w:rsidRDefault="0088093E" w:rsidP="00DE6615">
            <w:pPr>
              <w:pStyle w:val="BodyText"/>
              <w:numPr>
                <w:ilvl w:val="0"/>
                <w:numId w:val="35"/>
              </w:numPr>
              <w:ind w:left="290" w:hanging="290"/>
              <w:jc w:val="left"/>
              <w:rPr>
                <w:rFonts w:ascii="Arial" w:hAnsi="Arial" w:cs="Arial"/>
                <w:color w:val="00B050"/>
              </w:rPr>
            </w:pPr>
            <w:r w:rsidRPr="00DE6615">
              <w:rPr>
                <w:rFonts w:ascii="Arial" w:hAnsi="Arial" w:cs="Arial"/>
                <w:color w:val="00B050"/>
              </w:rPr>
              <w:t>Scaling</w:t>
            </w:r>
          </w:p>
        </w:tc>
      </w:tr>
      <w:tr w:rsidR="00DE6615" w:rsidRPr="00B15DA6" w:rsidTr="00DE6615">
        <w:trPr>
          <w:trHeight w:val="567"/>
        </w:trPr>
        <w:tc>
          <w:tcPr>
            <w:tcW w:w="2268" w:type="dxa"/>
            <w:tcBorders>
              <w:top w:val="single" w:sz="4" w:space="0" w:color="F3F2F2"/>
              <w:left w:val="single" w:sz="12" w:space="0" w:color="7F7F7F"/>
              <w:bottom w:val="single" w:sz="12" w:space="0" w:color="7F7F7F"/>
              <w:right w:val="single" w:sz="12" w:space="0" w:color="7F7F7F"/>
            </w:tcBorders>
            <w:shd w:val="clear" w:color="auto" w:fill="auto"/>
            <w:vAlign w:val="center"/>
            <w:hideMark/>
          </w:tcPr>
          <w:p w:rsidR="0088093E" w:rsidRPr="00DE6615" w:rsidRDefault="0088093E" w:rsidP="00DE6615">
            <w:pPr>
              <w:pStyle w:val="BodyText"/>
              <w:jc w:val="left"/>
              <w:rPr>
                <w:rFonts w:ascii="Arial" w:hAnsi="Arial" w:cs="Arial"/>
                <w:b/>
                <w:bCs/>
                <w:color w:val="00B050"/>
              </w:rPr>
            </w:pPr>
            <w:r w:rsidRPr="00DE6615">
              <w:rPr>
                <w:rFonts w:ascii="Arial" w:hAnsi="Arial" w:cs="Arial"/>
                <w:b/>
                <w:bCs/>
                <w:color w:val="00B050"/>
              </w:rPr>
              <w:t>Problems</w:t>
            </w:r>
          </w:p>
        </w:tc>
        <w:tc>
          <w:tcPr>
            <w:tcW w:w="6655" w:type="dxa"/>
            <w:tcBorders>
              <w:top w:val="single" w:sz="4" w:space="0" w:color="D0CECE"/>
              <w:left w:val="single" w:sz="12" w:space="0" w:color="7F7F7F"/>
              <w:bottom w:val="single" w:sz="12" w:space="0" w:color="7F7F7F"/>
              <w:right w:val="single" w:sz="12" w:space="0" w:color="7F7F7F"/>
            </w:tcBorders>
            <w:shd w:val="clear" w:color="auto" w:fill="auto"/>
            <w:vAlign w:val="center"/>
            <w:hideMark/>
          </w:tcPr>
          <w:p w:rsidR="0088093E" w:rsidRPr="00DE6615" w:rsidRDefault="0088093E" w:rsidP="00DE6615">
            <w:pPr>
              <w:pStyle w:val="BodyText"/>
              <w:numPr>
                <w:ilvl w:val="0"/>
                <w:numId w:val="35"/>
              </w:numPr>
              <w:ind w:left="290" w:hanging="290"/>
              <w:jc w:val="left"/>
              <w:rPr>
                <w:rFonts w:ascii="Arial" w:hAnsi="Arial" w:cs="Arial"/>
                <w:color w:val="00B050"/>
              </w:rPr>
            </w:pPr>
            <w:r w:rsidRPr="00DE6615">
              <w:rPr>
                <w:rFonts w:ascii="Arial" w:hAnsi="Arial" w:cs="Arial"/>
                <w:color w:val="00B050"/>
              </w:rPr>
              <w:t>Wall collision</w:t>
            </w:r>
          </w:p>
          <w:p w:rsidR="0088093E" w:rsidRPr="00DE6615" w:rsidRDefault="0088093E" w:rsidP="00DE6615">
            <w:pPr>
              <w:pStyle w:val="BodyText"/>
              <w:numPr>
                <w:ilvl w:val="0"/>
                <w:numId w:val="35"/>
              </w:numPr>
              <w:ind w:left="290" w:hanging="290"/>
              <w:jc w:val="left"/>
              <w:rPr>
                <w:rFonts w:ascii="Arial" w:hAnsi="Arial" w:cs="Arial"/>
                <w:color w:val="00B050"/>
              </w:rPr>
            </w:pPr>
            <w:r w:rsidRPr="00DE6615">
              <w:rPr>
                <w:rFonts w:ascii="Arial" w:hAnsi="Arial" w:cs="Arial"/>
                <w:color w:val="00B050"/>
              </w:rPr>
              <w:t>When does it start to walk?</w:t>
            </w:r>
          </w:p>
          <w:p w:rsidR="0088093E" w:rsidRPr="00DE6615" w:rsidRDefault="0088093E" w:rsidP="00DE6615">
            <w:pPr>
              <w:pStyle w:val="BodyText"/>
              <w:numPr>
                <w:ilvl w:val="0"/>
                <w:numId w:val="35"/>
              </w:numPr>
              <w:ind w:left="290" w:hanging="290"/>
              <w:jc w:val="left"/>
              <w:rPr>
                <w:rFonts w:ascii="Arial" w:hAnsi="Arial" w:cs="Arial"/>
                <w:color w:val="00B050"/>
              </w:rPr>
            </w:pPr>
            <w:r w:rsidRPr="00DE6615">
              <w:rPr>
                <w:rFonts w:ascii="Arial" w:hAnsi="Arial" w:cs="Arial"/>
                <w:color w:val="00B050"/>
              </w:rPr>
              <w:t>When does it stop to walk?</w:t>
            </w:r>
          </w:p>
          <w:p w:rsidR="0088093E" w:rsidRPr="00DE6615" w:rsidRDefault="0088093E" w:rsidP="00DE6615">
            <w:pPr>
              <w:pStyle w:val="BodyText"/>
              <w:numPr>
                <w:ilvl w:val="0"/>
                <w:numId w:val="35"/>
              </w:numPr>
              <w:ind w:left="290" w:hanging="290"/>
              <w:jc w:val="left"/>
              <w:rPr>
                <w:rFonts w:ascii="Arial" w:hAnsi="Arial" w:cs="Arial"/>
                <w:color w:val="00B050"/>
              </w:rPr>
            </w:pPr>
            <w:r w:rsidRPr="00DE6615">
              <w:rPr>
                <w:rFonts w:ascii="Arial" w:hAnsi="Arial" w:cs="Arial"/>
                <w:color w:val="00B050"/>
              </w:rPr>
              <w:t>Scale-rate</w:t>
            </w:r>
          </w:p>
          <w:p w:rsidR="0088093E" w:rsidRPr="00DE6615" w:rsidRDefault="0088093E" w:rsidP="00DE6615">
            <w:pPr>
              <w:pStyle w:val="BodyText"/>
              <w:numPr>
                <w:ilvl w:val="0"/>
                <w:numId w:val="35"/>
              </w:numPr>
              <w:ind w:left="290" w:hanging="290"/>
              <w:jc w:val="left"/>
              <w:rPr>
                <w:rFonts w:ascii="Arial" w:hAnsi="Arial" w:cs="Arial"/>
                <w:color w:val="00B050"/>
              </w:rPr>
            </w:pPr>
            <w:r w:rsidRPr="00DE6615">
              <w:rPr>
                <w:rFonts w:ascii="Arial" w:hAnsi="Arial" w:cs="Arial"/>
                <w:color w:val="00B050"/>
              </w:rPr>
              <w:t>Motion sickness</w:t>
            </w:r>
          </w:p>
        </w:tc>
      </w:tr>
    </w:tbl>
    <w:p w:rsidR="0088093E" w:rsidRPr="00825563" w:rsidRDefault="0088093E" w:rsidP="0088093E">
      <w:pPr>
        <w:rPr>
          <w:rFonts w:cs="Arial"/>
        </w:rPr>
      </w:pPr>
    </w:p>
    <w:p w:rsidR="0088093E" w:rsidRPr="00825563" w:rsidRDefault="0088093E" w:rsidP="0088093E">
      <w:pPr>
        <w:pStyle w:val="Heading4"/>
        <w:numPr>
          <w:ilvl w:val="3"/>
          <w:numId w:val="30"/>
        </w:numPr>
        <w:rPr>
          <w:rFonts w:cs="Arial"/>
        </w:rPr>
      </w:pPr>
      <w:r w:rsidRPr="00825563">
        <w:rPr>
          <w:rFonts w:cs="Arial"/>
        </w:rPr>
        <w:t>Walking by Button</w:t>
      </w:r>
    </w:p>
    <w:tbl>
      <w:tblPr>
        <w:tblW w:w="8923" w:type="dxa"/>
        <w:tblBorders>
          <w:top w:val="single" w:sz="12" w:space="0" w:color="7F7F7F"/>
          <w:left w:val="single" w:sz="12" w:space="0" w:color="7F7F7F"/>
          <w:bottom w:val="single" w:sz="12" w:space="0" w:color="7F7F7F"/>
          <w:right w:val="single" w:sz="12" w:space="0" w:color="7F7F7F"/>
          <w:insideH w:val="single" w:sz="4" w:space="0" w:color="D0CECE"/>
          <w:insideV w:val="single" w:sz="12" w:space="0" w:color="7F7F7F"/>
        </w:tblBorders>
        <w:tblLook w:val="04A0" w:firstRow="1" w:lastRow="0" w:firstColumn="1" w:lastColumn="0" w:noHBand="0" w:noVBand="1"/>
      </w:tblPr>
      <w:tblGrid>
        <w:gridCol w:w="2268"/>
        <w:gridCol w:w="6655"/>
      </w:tblGrid>
      <w:tr w:rsidR="00DE6615" w:rsidRPr="0014618E" w:rsidTr="00DE6615">
        <w:trPr>
          <w:trHeight w:val="567"/>
        </w:trPr>
        <w:tc>
          <w:tcPr>
            <w:tcW w:w="2268" w:type="dxa"/>
            <w:tcBorders>
              <w:top w:val="single" w:sz="12" w:space="0" w:color="7F7F7F"/>
              <w:left w:val="single" w:sz="12" w:space="0" w:color="7F7F7F"/>
              <w:bottom w:val="single" w:sz="4" w:space="0" w:color="F3F2F2"/>
              <w:right w:val="single" w:sz="12" w:space="0" w:color="7F7F7F"/>
            </w:tcBorders>
            <w:shd w:val="clear" w:color="auto" w:fill="auto"/>
            <w:vAlign w:val="center"/>
            <w:hideMark/>
          </w:tcPr>
          <w:p w:rsidR="0088093E" w:rsidRPr="00DE6615" w:rsidRDefault="0088093E" w:rsidP="00DE6615">
            <w:pPr>
              <w:pStyle w:val="BodyText"/>
              <w:jc w:val="left"/>
              <w:rPr>
                <w:rFonts w:ascii="Arial" w:hAnsi="Arial" w:cs="Arial"/>
                <w:b/>
                <w:bCs/>
                <w:color w:val="00B050"/>
              </w:rPr>
            </w:pPr>
            <w:r w:rsidRPr="00DE6615">
              <w:rPr>
                <w:rFonts w:ascii="Arial" w:hAnsi="Arial" w:cs="Arial"/>
                <w:b/>
                <w:bCs/>
                <w:color w:val="00B050"/>
              </w:rPr>
              <w:t>Description</w:t>
            </w:r>
          </w:p>
        </w:tc>
        <w:tc>
          <w:tcPr>
            <w:tcW w:w="6655" w:type="dxa"/>
            <w:tcBorders>
              <w:top w:val="single" w:sz="12" w:space="0" w:color="7F7F7F"/>
              <w:left w:val="single" w:sz="12" w:space="0" w:color="7F7F7F"/>
              <w:bottom w:val="single" w:sz="4" w:space="0" w:color="F3F2F2"/>
              <w:right w:val="single" w:sz="12" w:space="0" w:color="7F7F7F"/>
            </w:tcBorders>
            <w:shd w:val="clear" w:color="auto" w:fill="auto"/>
            <w:vAlign w:val="center"/>
            <w:hideMark/>
          </w:tcPr>
          <w:p w:rsidR="0088093E" w:rsidRPr="00DE6615" w:rsidRDefault="0088093E" w:rsidP="00DE6615">
            <w:pPr>
              <w:pStyle w:val="BodyText"/>
              <w:jc w:val="left"/>
              <w:rPr>
                <w:rFonts w:ascii="Arial" w:hAnsi="Arial" w:cs="Arial"/>
                <w:b/>
                <w:bCs/>
                <w:color w:val="00B050"/>
              </w:rPr>
            </w:pPr>
            <w:r w:rsidRPr="00DE6615">
              <w:rPr>
                <w:rFonts w:ascii="Arial" w:hAnsi="Arial" w:cs="Arial"/>
                <w:bCs/>
                <w:color w:val="00B050"/>
              </w:rPr>
              <w:t>The user presses a button on the controller to walk.</w:t>
            </w:r>
          </w:p>
        </w:tc>
      </w:tr>
      <w:tr w:rsidR="00DE6615" w:rsidRPr="0014618E" w:rsidTr="00DE6615">
        <w:trPr>
          <w:trHeight w:val="567"/>
        </w:trPr>
        <w:tc>
          <w:tcPr>
            <w:tcW w:w="2268" w:type="dxa"/>
            <w:tcBorders>
              <w:top w:val="single" w:sz="4" w:space="0" w:color="D0CECE"/>
              <w:left w:val="single" w:sz="12" w:space="0" w:color="7F7F7F"/>
              <w:bottom w:val="single" w:sz="4" w:space="0" w:color="D0CECE"/>
              <w:right w:val="single" w:sz="12" w:space="0" w:color="7F7F7F"/>
            </w:tcBorders>
            <w:shd w:val="clear" w:color="auto" w:fill="F2F2F2"/>
            <w:vAlign w:val="center"/>
            <w:hideMark/>
          </w:tcPr>
          <w:p w:rsidR="0088093E" w:rsidRPr="00DE6615" w:rsidRDefault="0088093E" w:rsidP="00DE6615">
            <w:pPr>
              <w:pStyle w:val="BodyText"/>
              <w:jc w:val="left"/>
              <w:rPr>
                <w:rFonts w:ascii="Arial" w:hAnsi="Arial" w:cs="Arial"/>
                <w:b/>
                <w:bCs/>
                <w:color w:val="00B050"/>
              </w:rPr>
            </w:pPr>
            <w:r w:rsidRPr="00DE6615">
              <w:rPr>
                <w:rFonts w:ascii="Arial" w:hAnsi="Arial" w:cs="Arial"/>
                <w:b/>
                <w:bCs/>
                <w:color w:val="00B050"/>
              </w:rPr>
              <w:lastRenderedPageBreak/>
              <w:t>Physical Translocation</w:t>
            </w:r>
          </w:p>
        </w:tc>
        <w:tc>
          <w:tcPr>
            <w:tcW w:w="6655" w:type="dxa"/>
            <w:tcBorders>
              <w:top w:val="single" w:sz="4" w:space="0" w:color="D0CECE"/>
              <w:left w:val="single" w:sz="12" w:space="0" w:color="7F7F7F"/>
              <w:bottom w:val="single" w:sz="4" w:space="0" w:color="D0CECE"/>
              <w:right w:val="single" w:sz="12" w:space="0" w:color="7F7F7F"/>
            </w:tcBorders>
            <w:shd w:val="clear" w:color="auto" w:fill="F2F2F2"/>
            <w:vAlign w:val="center"/>
            <w:hideMark/>
          </w:tcPr>
          <w:p w:rsidR="0088093E" w:rsidRPr="00DE6615" w:rsidRDefault="0088093E" w:rsidP="00DE6615">
            <w:pPr>
              <w:pStyle w:val="BodyText"/>
              <w:jc w:val="left"/>
              <w:rPr>
                <w:rFonts w:ascii="Arial" w:hAnsi="Arial" w:cs="Arial"/>
                <w:color w:val="00B050"/>
              </w:rPr>
            </w:pPr>
            <w:r w:rsidRPr="00DE6615">
              <w:rPr>
                <w:rFonts w:ascii="Arial" w:hAnsi="Arial" w:cs="Arial"/>
                <w:color w:val="00B050"/>
              </w:rPr>
              <w:t>No, no physical change of the location by the user in the room needed.</w:t>
            </w:r>
          </w:p>
        </w:tc>
      </w:tr>
      <w:tr w:rsidR="00DE6615" w:rsidRPr="0014618E" w:rsidTr="00DE6615">
        <w:trPr>
          <w:trHeight w:val="567"/>
        </w:trPr>
        <w:tc>
          <w:tcPr>
            <w:tcW w:w="2268" w:type="dxa"/>
            <w:tcBorders>
              <w:top w:val="single" w:sz="4" w:space="0" w:color="D0CECE"/>
              <w:left w:val="single" w:sz="12" w:space="0" w:color="7F7F7F"/>
              <w:bottom w:val="single" w:sz="4" w:space="0" w:color="D0CECE"/>
              <w:right w:val="single" w:sz="12" w:space="0" w:color="7F7F7F"/>
            </w:tcBorders>
            <w:shd w:val="clear" w:color="auto" w:fill="auto"/>
            <w:vAlign w:val="center"/>
            <w:hideMark/>
          </w:tcPr>
          <w:p w:rsidR="0088093E" w:rsidRPr="00DE6615" w:rsidRDefault="0088093E" w:rsidP="00DE6615">
            <w:pPr>
              <w:pStyle w:val="BodyText"/>
              <w:jc w:val="left"/>
              <w:rPr>
                <w:rFonts w:ascii="Arial" w:hAnsi="Arial" w:cs="Arial"/>
                <w:b/>
                <w:bCs/>
                <w:color w:val="00B050"/>
              </w:rPr>
            </w:pPr>
            <w:r w:rsidRPr="00DE6615">
              <w:rPr>
                <w:rFonts w:ascii="Arial" w:hAnsi="Arial" w:cs="Arial"/>
                <w:b/>
                <w:bCs/>
                <w:color w:val="00B050"/>
              </w:rPr>
              <w:t>Physical Movement</w:t>
            </w:r>
          </w:p>
        </w:tc>
        <w:tc>
          <w:tcPr>
            <w:tcW w:w="6655" w:type="dxa"/>
            <w:tcBorders>
              <w:top w:val="single" w:sz="4" w:space="0" w:color="D0CECE"/>
              <w:left w:val="single" w:sz="12" w:space="0" w:color="7F7F7F"/>
              <w:bottom w:val="single" w:sz="4" w:space="0" w:color="D0CECE"/>
              <w:right w:val="single" w:sz="12" w:space="0" w:color="7F7F7F"/>
            </w:tcBorders>
            <w:shd w:val="clear" w:color="auto" w:fill="auto"/>
            <w:vAlign w:val="center"/>
            <w:hideMark/>
          </w:tcPr>
          <w:p w:rsidR="0088093E" w:rsidRPr="00DE6615" w:rsidRDefault="0088093E" w:rsidP="00DE6615">
            <w:pPr>
              <w:pStyle w:val="BodyText"/>
              <w:jc w:val="left"/>
              <w:rPr>
                <w:rFonts w:ascii="Arial" w:hAnsi="Arial" w:cs="Arial"/>
                <w:color w:val="00B050"/>
              </w:rPr>
            </w:pPr>
            <w:r w:rsidRPr="00DE6615">
              <w:rPr>
                <w:rFonts w:ascii="Arial" w:hAnsi="Arial" w:cs="Arial"/>
                <w:color w:val="00B050"/>
              </w:rPr>
              <w:t>No, no physical movement besides pressing a button needed.</w:t>
            </w:r>
          </w:p>
        </w:tc>
      </w:tr>
      <w:tr w:rsidR="00DE6615" w:rsidRPr="00B15DA6" w:rsidTr="00DE6615">
        <w:trPr>
          <w:trHeight w:val="567"/>
        </w:trPr>
        <w:tc>
          <w:tcPr>
            <w:tcW w:w="2268" w:type="dxa"/>
            <w:tcBorders>
              <w:top w:val="single" w:sz="4" w:space="0" w:color="D0CECE"/>
              <w:left w:val="single" w:sz="12" w:space="0" w:color="7F7F7F"/>
              <w:bottom w:val="single" w:sz="4" w:space="0" w:color="D0CECE"/>
              <w:right w:val="single" w:sz="12" w:space="0" w:color="7F7F7F"/>
            </w:tcBorders>
            <w:shd w:val="clear" w:color="auto" w:fill="F2F2F2"/>
            <w:vAlign w:val="center"/>
            <w:hideMark/>
          </w:tcPr>
          <w:p w:rsidR="0088093E" w:rsidRPr="00DE6615" w:rsidRDefault="0088093E" w:rsidP="00DE6615">
            <w:pPr>
              <w:pStyle w:val="BodyText"/>
              <w:jc w:val="left"/>
              <w:rPr>
                <w:rFonts w:ascii="Arial" w:hAnsi="Arial" w:cs="Arial"/>
                <w:b/>
                <w:bCs/>
                <w:color w:val="00B050"/>
              </w:rPr>
            </w:pPr>
            <w:r w:rsidRPr="00DE6615">
              <w:rPr>
                <w:rFonts w:ascii="Arial" w:hAnsi="Arial" w:cs="Arial"/>
                <w:b/>
                <w:bCs/>
                <w:color w:val="00B050"/>
              </w:rPr>
              <w:t>Parameters</w:t>
            </w:r>
          </w:p>
        </w:tc>
        <w:tc>
          <w:tcPr>
            <w:tcW w:w="6655" w:type="dxa"/>
            <w:tcBorders>
              <w:top w:val="single" w:sz="4" w:space="0" w:color="D0CECE"/>
              <w:left w:val="single" w:sz="12" w:space="0" w:color="7F7F7F"/>
              <w:bottom w:val="single" w:sz="4" w:space="0" w:color="D0CECE"/>
              <w:right w:val="single" w:sz="12" w:space="0" w:color="7F7F7F"/>
            </w:tcBorders>
            <w:shd w:val="clear" w:color="auto" w:fill="F2F2F2"/>
            <w:vAlign w:val="center"/>
            <w:hideMark/>
          </w:tcPr>
          <w:p w:rsidR="0088093E" w:rsidRPr="00DE6615" w:rsidRDefault="0088093E" w:rsidP="00DE6615">
            <w:pPr>
              <w:pStyle w:val="BodyText"/>
              <w:numPr>
                <w:ilvl w:val="0"/>
                <w:numId w:val="35"/>
              </w:numPr>
              <w:ind w:left="290" w:hanging="290"/>
              <w:jc w:val="left"/>
              <w:rPr>
                <w:rFonts w:ascii="Arial" w:hAnsi="Arial" w:cs="Arial"/>
                <w:color w:val="00B050"/>
              </w:rPr>
            </w:pPr>
            <w:r w:rsidRPr="00DE6615">
              <w:rPr>
                <w:rFonts w:ascii="Arial" w:hAnsi="Arial" w:cs="Arial"/>
                <w:color w:val="00B050"/>
              </w:rPr>
              <w:t>Speed</w:t>
            </w:r>
          </w:p>
          <w:p w:rsidR="0088093E" w:rsidRPr="00DE6615" w:rsidRDefault="0088093E" w:rsidP="00DE6615">
            <w:pPr>
              <w:pStyle w:val="BodyText"/>
              <w:numPr>
                <w:ilvl w:val="0"/>
                <w:numId w:val="35"/>
              </w:numPr>
              <w:ind w:left="290" w:hanging="290"/>
              <w:jc w:val="left"/>
              <w:rPr>
                <w:rFonts w:ascii="Arial" w:hAnsi="Arial" w:cs="Arial"/>
                <w:color w:val="00B050"/>
              </w:rPr>
            </w:pPr>
            <w:r w:rsidRPr="00DE6615">
              <w:rPr>
                <w:rFonts w:ascii="Arial" w:hAnsi="Arial" w:cs="Arial"/>
                <w:color w:val="00B050"/>
              </w:rPr>
              <w:t>Acceleration</w:t>
            </w:r>
          </w:p>
          <w:p w:rsidR="0088093E" w:rsidRPr="00DE6615" w:rsidRDefault="0088093E" w:rsidP="00DE6615">
            <w:pPr>
              <w:pStyle w:val="BodyText"/>
              <w:numPr>
                <w:ilvl w:val="0"/>
                <w:numId w:val="35"/>
              </w:numPr>
              <w:ind w:left="290" w:hanging="290"/>
              <w:jc w:val="left"/>
              <w:rPr>
                <w:rFonts w:ascii="Arial" w:hAnsi="Arial" w:cs="Arial"/>
                <w:color w:val="00B050"/>
              </w:rPr>
            </w:pPr>
            <w:r w:rsidRPr="00DE6615">
              <w:rPr>
                <w:rFonts w:ascii="Arial" w:hAnsi="Arial" w:cs="Arial"/>
                <w:color w:val="00B050"/>
              </w:rPr>
              <w:t>Deceleration</w:t>
            </w:r>
          </w:p>
          <w:p w:rsidR="0088093E" w:rsidRPr="00DE6615" w:rsidRDefault="0088093E" w:rsidP="00DE6615">
            <w:pPr>
              <w:pStyle w:val="BodyText"/>
              <w:numPr>
                <w:ilvl w:val="0"/>
                <w:numId w:val="35"/>
              </w:numPr>
              <w:ind w:left="290" w:hanging="290"/>
              <w:jc w:val="left"/>
              <w:rPr>
                <w:rFonts w:ascii="Arial" w:hAnsi="Arial" w:cs="Arial"/>
                <w:color w:val="00B050"/>
              </w:rPr>
            </w:pPr>
            <w:r w:rsidRPr="00DE6615">
              <w:rPr>
                <w:rFonts w:ascii="Arial" w:hAnsi="Arial" w:cs="Arial"/>
                <w:color w:val="00B050"/>
              </w:rPr>
              <w:t>Scaling</w:t>
            </w:r>
          </w:p>
        </w:tc>
      </w:tr>
      <w:tr w:rsidR="00DE6615" w:rsidRPr="00B15DA6" w:rsidTr="00DE6615">
        <w:trPr>
          <w:trHeight w:val="567"/>
        </w:trPr>
        <w:tc>
          <w:tcPr>
            <w:tcW w:w="2268" w:type="dxa"/>
            <w:tcBorders>
              <w:top w:val="single" w:sz="4" w:space="0" w:color="F3F2F2"/>
              <w:left w:val="single" w:sz="12" w:space="0" w:color="7F7F7F"/>
              <w:bottom w:val="single" w:sz="12" w:space="0" w:color="7F7F7F"/>
              <w:right w:val="single" w:sz="12" w:space="0" w:color="7F7F7F"/>
            </w:tcBorders>
            <w:shd w:val="clear" w:color="auto" w:fill="auto"/>
            <w:vAlign w:val="center"/>
            <w:hideMark/>
          </w:tcPr>
          <w:p w:rsidR="0088093E" w:rsidRPr="00DE6615" w:rsidRDefault="0088093E" w:rsidP="00DE6615">
            <w:pPr>
              <w:pStyle w:val="BodyText"/>
              <w:jc w:val="left"/>
              <w:rPr>
                <w:rFonts w:ascii="Arial" w:hAnsi="Arial" w:cs="Arial"/>
                <w:b/>
                <w:bCs/>
                <w:color w:val="00B050"/>
              </w:rPr>
            </w:pPr>
            <w:r w:rsidRPr="00DE6615">
              <w:rPr>
                <w:rFonts w:ascii="Arial" w:hAnsi="Arial" w:cs="Arial"/>
                <w:b/>
                <w:bCs/>
                <w:color w:val="00B050"/>
              </w:rPr>
              <w:t>Problems</w:t>
            </w:r>
          </w:p>
        </w:tc>
        <w:tc>
          <w:tcPr>
            <w:tcW w:w="6655" w:type="dxa"/>
            <w:tcBorders>
              <w:top w:val="single" w:sz="4" w:space="0" w:color="D0CECE"/>
              <w:left w:val="single" w:sz="12" w:space="0" w:color="7F7F7F"/>
              <w:bottom w:val="single" w:sz="12" w:space="0" w:color="7F7F7F"/>
              <w:right w:val="single" w:sz="12" w:space="0" w:color="7F7F7F"/>
            </w:tcBorders>
            <w:shd w:val="clear" w:color="auto" w:fill="auto"/>
            <w:vAlign w:val="center"/>
            <w:hideMark/>
          </w:tcPr>
          <w:p w:rsidR="0088093E" w:rsidRPr="00DE6615" w:rsidRDefault="0088093E" w:rsidP="00DE6615">
            <w:pPr>
              <w:pStyle w:val="BodyText"/>
              <w:numPr>
                <w:ilvl w:val="0"/>
                <w:numId w:val="35"/>
              </w:numPr>
              <w:ind w:left="290" w:hanging="290"/>
              <w:jc w:val="left"/>
              <w:rPr>
                <w:rFonts w:ascii="Arial" w:hAnsi="Arial" w:cs="Arial"/>
                <w:color w:val="00B050"/>
              </w:rPr>
            </w:pPr>
            <w:r w:rsidRPr="00DE6615">
              <w:rPr>
                <w:rFonts w:ascii="Arial" w:hAnsi="Arial" w:cs="Arial"/>
                <w:color w:val="00B050"/>
              </w:rPr>
              <w:t>Wall collision</w:t>
            </w:r>
          </w:p>
          <w:p w:rsidR="0088093E" w:rsidRPr="00DE6615" w:rsidRDefault="0088093E" w:rsidP="00DE6615">
            <w:pPr>
              <w:pStyle w:val="BodyText"/>
              <w:numPr>
                <w:ilvl w:val="0"/>
                <w:numId w:val="35"/>
              </w:numPr>
              <w:ind w:left="290" w:hanging="290"/>
              <w:jc w:val="left"/>
              <w:rPr>
                <w:rFonts w:ascii="Arial" w:hAnsi="Arial" w:cs="Arial"/>
                <w:color w:val="00B050"/>
              </w:rPr>
            </w:pPr>
            <w:r w:rsidRPr="00DE6615">
              <w:rPr>
                <w:rFonts w:ascii="Arial" w:hAnsi="Arial" w:cs="Arial"/>
                <w:color w:val="00B050"/>
              </w:rPr>
              <w:t>Scale-rate</w:t>
            </w:r>
          </w:p>
          <w:p w:rsidR="0088093E" w:rsidRPr="00DE6615" w:rsidRDefault="0088093E" w:rsidP="00DE6615">
            <w:pPr>
              <w:pStyle w:val="BodyText"/>
              <w:numPr>
                <w:ilvl w:val="0"/>
                <w:numId w:val="35"/>
              </w:numPr>
              <w:ind w:left="290" w:hanging="290"/>
              <w:jc w:val="left"/>
              <w:rPr>
                <w:rFonts w:ascii="Arial" w:hAnsi="Arial" w:cs="Arial"/>
                <w:color w:val="00B050"/>
              </w:rPr>
            </w:pPr>
            <w:r w:rsidRPr="00DE6615">
              <w:rPr>
                <w:rFonts w:ascii="Arial" w:hAnsi="Arial" w:cs="Arial"/>
                <w:color w:val="00B050"/>
              </w:rPr>
              <w:t>Motion sickness</w:t>
            </w:r>
          </w:p>
        </w:tc>
      </w:tr>
    </w:tbl>
    <w:p w:rsidR="0088093E" w:rsidRPr="00825563" w:rsidRDefault="0088093E" w:rsidP="0088093E">
      <w:pPr>
        <w:rPr>
          <w:rFonts w:cs="Arial"/>
        </w:rPr>
      </w:pPr>
    </w:p>
    <w:p w:rsidR="0088093E" w:rsidRPr="00825563" w:rsidRDefault="0088093E" w:rsidP="0088093E">
      <w:pPr>
        <w:pStyle w:val="Heading4"/>
        <w:numPr>
          <w:ilvl w:val="3"/>
          <w:numId w:val="30"/>
        </w:numPr>
        <w:rPr>
          <w:rFonts w:cs="Arial"/>
        </w:rPr>
      </w:pPr>
      <w:r w:rsidRPr="00825563">
        <w:rPr>
          <w:rFonts w:cs="Arial"/>
        </w:rPr>
        <w:t>Gaze-directed Teleport</w:t>
      </w:r>
    </w:p>
    <w:tbl>
      <w:tblPr>
        <w:tblW w:w="8923" w:type="dxa"/>
        <w:tblBorders>
          <w:top w:val="single" w:sz="12" w:space="0" w:color="7F7F7F"/>
          <w:left w:val="single" w:sz="12" w:space="0" w:color="7F7F7F"/>
          <w:bottom w:val="single" w:sz="12" w:space="0" w:color="7F7F7F"/>
          <w:right w:val="single" w:sz="12" w:space="0" w:color="7F7F7F"/>
          <w:insideH w:val="single" w:sz="4" w:space="0" w:color="D0CECE"/>
          <w:insideV w:val="single" w:sz="12" w:space="0" w:color="7F7F7F"/>
        </w:tblBorders>
        <w:tblLook w:val="04A0" w:firstRow="1" w:lastRow="0" w:firstColumn="1" w:lastColumn="0" w:noHBand="0" w:noVBand="1"/>
      </w:tblPr>
      <w:tblGrid>
        <w:gridCol w:w="2268"/>
        <w:gridCol w:w="6655"/>
      </w:tblGrid>
      <w:tr w:rsidR="00DE6615" w:rsidRPr="0014618E" w:rsidTr="00DE6615">
        <w:trPr>
          <w:trHeight w:val="567"/>
        </w:trPr>
        <w:tc>
          <w:tcPr>
            <w:tcW w:w="2268" w:type="dxa"/>
            <w:tcBorders>
              <w:top w:val="single" w:sz="12" w:space="0" w:color="7F7F7F"/>
              <w:left w:val="single" w:sz="12" w:space="0" w:color="7F7F7F"/>
              <w:bottom w:val="single" w:sz="4" w:space="0" w:color="F3F2F2"/>
              <w:right w:val="single" w:sz="12" w:space="0" w:color="7F7F7F"/>
            </w:tcBorders>
            <w:shd w:val="clear" w:color="auto" w:fill="auto"/>
            <w:vAlign w:val="center"/>
            <w:hideMark/>
          </w:tcPr>
          <w:p w:rsidR="0088093E" w:rsidRPr="00DE6615" w:rsidRDefault="0088093E" w:rsidP="00DE6615">
            <w:pPr>
              <w:pStyle w:val="BodyText"/>
              <w:jc w:val="left"/>
              <w:rPr>
                <w:rFonts w:ascii="Arial" w:hAnsi="Arial" w:cs="Arial"/>
                <w:b/>
                <w:bCs/>
                <w:color w:val="00B050"/>
              </w:rPr>
            </w:pPr>
            <w:r w:rsidRPr="00DE6615">
              <w:rPr>
                <w:rFonts w:ascii="Arial" w:hAnsi="Arial" w:cs="Arial"/>
                <w:b/>
                <w:bCs/>
                <w:color w:val="00B050"/>
              </w:rPr>
              <w:t>Description</w:t>
            </w:r>
          </w:p>
        </w:tc>
        <w:tc>
          <w:tcPr>
            <w:tcW w:w="6655" w:type="dxa"/>
            <w:tcBorders>
              <w:top w:val="single" w:sz="12" w:space="0" w:color="7F7F7F"/>
              <w:left w:val="single" w:sz="12" w:space="0" w:color="7F7F7F"/>
              <w:bottom w:val="single" w:sz="4" w:space="0" w:color="F3F2F2"/>
              <w:right w:val="single" w:sz="12" w:space="0" w:color="7F7F7F"/>
            </w:tcBorders>
            <w:shd w:val="clear" w:color="auto" w:fill="auto"/>
            <w:vAlign w:val="center"/>
            <w:hideMark/>
          </w:tcPr>
          <w:p w:rsidR="0088093E" w:rsidRPr="00DE6615" w:rsidRDefault="0088093E" w:rsidP="00DE6615">
            <w:pPr>
              <w:pStyle w:val="BodyText"/>
              <w:jc w:val="left"/>
              <w:rPr>
                <w:rFonts w:ascii="Arial" w:hAnsi="Arial" w:cs="Arial"/>
                <w:b/>
                <w:bCs/>
                <w:color w:val="00B050"/>
              </w:rPr>
            </w:pPr>
            <w:r w:rsidRPr="00DE6615">
              <w:rPr>
                <w:rFonts w:ascii="Arial" w:hAnsi="Arial" w:cs="Arial"/>
                <w:bCs/>
                <w:color w:val="00B050"/>
              </w:rPr>
              <w:t>The user looks towards a location he wants to teleport to. With pressing a button, he teleports to that location.</w:t>
            </w:r>
          </w:p>
        </w:tc>
      </w:tr>
      <w:tr w:rsidR="00DE6615" w:rsidRPr="0014618E" w:rsidTr="00DE6615">
        <w:trPr>
          <w:trHeight w:val="567"/>
        </w:trPr>
        <w:tc>
          <w:tcPr>
            <w:tcW w:w="2268" w:type="dxa"/>
            <w:tcBorders>
              <w:top w:val="single" w:sz="4" w:space="0" w:color="D0CECE"/>
              <w:left w:val="single" w:sz="12" w:space="0" w:color="7F7F7F"/>
              <w:bottom w:val="single" w:sz="4" w:space="0" w:color="D0CECE"/>
              <w:right w:val="single" w:sz="12" w:space="0" w:color="7F7F7F"/>
            </w:tcBorders>
            <w:shd w:val="clear" w:color="auto" w:fill="F2F2F2"/>
            <w:vAlign w:val="center"/>
            <w:hideMark/>
          </w:tcPr>
          <w:p w:rsidR="0088093E" w:rsidRPr="00DE6615" w:rsidRDefault="0088093E" w:rsidP="00DE6615">
            <w:pPr>
              <w:pStyle w:val="BodyText"/>
              <w:jc w:val="left"/>
              <w:rPr>
                <w:rFonts w:ascii="Arial" w:hAnsi="Arial" w:cs="Arial"/>
                <w:b/>
                <w:bCs/>
                <w:color w:val="00B050"/>
              </w:rPr>
            </w:pPr>
            <w:r w:rsidRPr="00DE6615">
              <w:rPr>
                <w:rFonts w:ascii="Arial" w:hAnsi="Arial" w:cs="Arial"/>
                <w:b/>
                <w:bCs/>
                <w:color w:val="00B050"/>
              </w:rPr>
              <w:t>Physical Translocation</w:t>
            </w:r>
          </w:p>
        </w:tc>
        <w:tc>
          <w:tcPr>
            <w:tcW w:w="6655" w:type="dxa"/>
            <w:tcBorders>
              <w:top w:val="single" w:sz="4" w:space="0" w:color="D0CECE"/>
              <w:left w:val="single" w:sz="12" w:space="0" w:color="7F7F7F"/>
              <w:bottom w:val="single" w:sz="4" w:space="0" w:color="D0CECE"/>
              <w:right w:val="single" w:sz="12" w:space="0" w:color="7F7F7F"/>
            </w:tcBorders>
            <w:shd w:val="clear" w:color="auto" w:fill="F2F2F2"/>
            <w:vAlign w:val="center"/>
            <w:hideMark/>
          </w:tcPr>
          <w:p w:rsidR="0088093E" w:rsidRPr="00DE6615" w:rsidRDefault="0088093E" w:rsidP="00DE6615">
            <w:pPr>
              <w:pStyle w:val="BodyText"/>
              <w:jc w:val="left"/>
              <w:rPr>
                <w:rFonts w:ascii="Arial" w:hAnsi="Arial" w:cs="Arial"/>
                <w:color w:val="00B050"/>
              </w:rPr>
            </w:pPr>
            <w:r w:rsidRPr="00DE6615">
              <w:rPr>
                <w:rFonts w:ascii="Arial" w:hAnsi="Arial" w:cs="Arial"/>
                <w:color w:val="00B050"/>
              </w:rPr>
              <w:t>No, no physical movement required to activate the method.</w:t>
            </w:r>
          </w:p>
        </w:tc>
      </w:tr>
      <w:tr w:rsidR="00DE6615" w:rsidRPr="0014618E" w:rsidTr="00DE6615">
        <w:trPr>
          <w:trHeight w:val="567"/>
        </w:trPr>
        <w:tc>
          <w:tcPr>
            <w:tcW w:w="2268" w:type="dxa"/>
            <w:tcBorders>
              <w:top w:val="single" w:sz="4" w:space="0" w:color="D0CECE"/>
              <w:left w:val="single" w:sz="12" w:space="0" w:color="7F7F7F"/>
              <w:bottom w:val="single" w:sz="4" w:space="0" w:color="D0CECE"/>
              <w:right w:val="single" w:sz="12" w:space="0" w:color="7F7F7F"/>
            </w:tcBorders>
            <w:shd w:val="clear" w:color="auto" w:fill="auto"/>
            <w:vAlign w:val="center"/>
            <w:hideMark/>
          </w:tcPr>
          <w:p w:rsidR="0088093E" w:rsidRPr="00DE6615" w:rsidRDefault="0088093E" w:rsidP="00DE6615">
            <w:pPr>
              <w:pStyle w:val="BodyText"/>
              <w:jc w:val="left"/>
              <w:rPr>
                <w:rFonts w:ascii="Arial" w:hAnsi="Arial" w:cs="Arial"/>
                <w:b/>
                <w:bCs/>
                <w:color w:val="00B050"/>
              </w:rPr>
            </w:pPr>
            <w:r w:rsidRPr="00DE6615">
              <w:rPr>
                <w:rFonts w:ascii="Arial" w:hAnsi="Arial" w:cs="Arial"/>
                <w:b/>
                <w:bCs/>
                <w:color w:val="00B050"/>
              </w:rPr>
              <w:t>Physical Movement</w:t>
            </w:r>
          </w:p>
        </w:tc>
        <w:tc>
          <w:tcPr>
            <w:tcW w:w="6655" w:type="dxa"/>
            <w:tcBorders>
              <w:top w:val="single" w:sz="4" w:space="0" w:color="D0CECE"/>
              <w:left w:val="single" w:sz="12" w:space="0" w:color="7F7F7F"/>
              <w:bottom w:val="single" w:sz="4" w:space="0" w:color="D0CECE"/>
              <w:right w:val="single" w:sz="12" w:space="0" w:color="7F7F7F"/>
            </w:tcBorders>
            <w:shd w:val="clear" w:color="auto" w:fill="auto"/>
            <w:vAlign w:val="center"/>
            <w:hideMark/>
          </w:tcPr>
          <w:p w:rsidR="0088093E" w:rsidRPr="00DE6615" w:rsidRDefault="0088093E" w:rsidP="00DE6615">
            <w:pPr>
              <w:pStyle w:val="BodyText"/>
              <w:jc w:val="left"/>
              <w:rPr>
                <w:rFonts w:ascii="Arial" w:hAnsi="Arial" w:cs="Arial"/>
                <w:color w:val="00B050"/>
              </w:rPr>
            </w:pPr>
            <w:r w:rsidRPr="00DE6615">
              <w:rPr>
                <w:rFonts w:ascii="Arial" w:hAnsi="Arial" w:cs="Arial"/>
                <w:color w:val="00B050"/>
              </w:rPr>
              <w:t>No, pressing a button is the only needed physical action by the user.</w:t>
            </w:r>
          </w:p>
        </w:tc>
      </w:tr>
      <w:tr w:rsidR="00DE6615" w:rsidRPr="00B15DA6" w:rsidTr="00DE6615">
        <w:trPr>
          <w:trHeight w:val="567"/>
        </w:trPr>
        <w:tc>
          <w:tcPr>
            <w:tcW w:w="2268" w:type="dxa"/>
            <w:tcBorders>
              <w:top w:val="single" w:sz="4" w:space="0" w:color="D0CECE"/>
              <w:left w:val="single" w:sz="12" w:space="0" w:color="7F7F7F"/>
              <w:bottom w:val="single" w:sz="4" w:space="0" w:color="D0CECE"/>
              <w:right w:val="single" w:sz="12" w:space="0" w:color="7F7F7F"/>
            </w:tcBorders>
            <w:shd w:val="clear" w:color="auto" w:fill="F2F2F2"/>
            <w:vAlign w:val="center"/>
            <w:hideMark/>
          </w:tcPr>
          <w:p w:rsidR="0088093E" w:rsidRPr="00DE6615" w:rsidRDefault="0088093E" w:rsidP="00DE6615">
            <w:pPr>
              <w:pStyle w:val="BodyText"/>
              <w:jc w:val="left"/>
              <w:rPr>
                <w:rFonts w:ascii="Arial" w:hAnsi="Arial" w:cs="Arial"/>
                <w:b/>
                <w:bCs/>
                <w:color w:val="00B050"/>
              </w:rPr>
            </w:pPr>
            <w:r w:rsidRPr="00DE6615">
              <w:rPr>
                <w:rFonts w:ascii="Arial" w:hAnsi="Arial" w:cs="Arial"/>
                <w:b/>
                <w:bCs/>
                <w:color w:val="00B050"/>
              </w:rPr>
              <w:t>Parameters</w:t>
            </w:r>
          </w:p>
        </w:tc>
        <w:tc>
          <w:tcPr>
            <w:tcW w:w="6655" w:type="dxa"/>
            <w:tcBorders>
              <w:top w:val="single" w:sz="4" w:space="0" w:color="D0CECE"/>
              <w:left w:val="single" w:sz="12" w:space="0" w:color="7F7F7F"/>
              <w:bottom w:val="single" w:sz="4" w:space="0" w:color="D0CECE"/>
              <w:right w:val="single" w:sz="12" w:space="0" w:color="7F7F7F"/>
            </w:tcBorders>
            <w:shd w:val="clear" w:color="auto" w:fill="F2F2F2"/>
            <w:vAlign w:val="center"/>
            <w:hideMark/>
          </w:tcPr>
          <w:p w:rsidR="0088093E" w:rsidRPr="00DE6615" w:rsidRDefault="0088093E" w:rsidP="00DE6615">
            <w:pPr>
              <w:pStyle w:val="BodyText"/>
              <w:numPr>
                <w:ilvl w:val="0"/>
                <w:numId w:val="35"/>
              </w:numPr>
              <w:ind w:left="290" w:hanging="290"/>
              <w:jc w:val="left"/>
              <w:rPr>
                <w:rFonts w:ascii="Arial" w:hAnsi="Arial" w:cs="Arial"/>
                <w:color w:val="00B050"/>
              </w:rPr>
            </w:pPr>
            <w:r w:rsidRPr="00DE6615">
              <w:rPr>
                <w:rFonts w:ascii="Arial" w:hAnsi="Arial" w:cs="Arial"/>
                <w:color w:val="00B050"/>
              </w:rPr>
              <w:t>Location</w:t>
            </w:r>
          </w:p>
          <w:p w:rsidR="0088093E" w:rsidRPr="00DE6615" w:rsidRDefault="0088093E" w:rsidP="00DE6615">
            <w:pPr>
              <w:pStyle w:val="BodyText"/>
              <w:numPr>
                <w:ilvl w:val="0"/>
                <w:numId w:val="35"/>
              </w:numPr>
              <w:ind w:left="290" w:hanging="290"/>
              <w:jc w:val="left"/>
              <w:rPr>
                <w:rFonts w:ascii="Arial" w:hAnsi="Arial" w:cs="Arial"/>
                <w:color w:val="00B050"/>
              </w:rPr>
            </w:pPr>
            <w:r w:rsidRPr="00DE6615">
              <w:rPr>
                <w:rFonts w:ascii="Arial" w:hAnsi="Arial" w:cs="Arial"/>
                <w:color w:val="00B050"/>
              </w:rPr>
              <w:t>Camera direction</w:t>
            </w:r>
          </w:p>
          <w:p w:rsidR="0088093E" w:rsidRPr="00DE6615" w:rsidRDefault="0088093E" w:rsidP="00DE6615">
            <w:pPr>
              <w:pStyle w:val="BodyText"/>
              <w:numPr>
                <w:ilvl w:val="0"/>
                <w:numId w:val="35"/>
              </w:numPr>
              <w:ind w:left="290" w:hanging="290"/>
              <w:jc w:val="left"/>
              <w:rPr>
                <w:rFonts w:ascii="Arial" w:hAnsi="Arial" w:cs="Arial"/>
                <w:color w:val="00B050"/>
              </w:rPr>
            </w:pPr>
            <w:r w:rsidRPr="00DE6615">
              <w:rPr>
                <w:rFonts w:ascii="Arial" w:hAnsi="Arial" w:cs="Arial"/>
                <w:color w:val="00B050"/>
              </w:rPr>
              <w:t>Speed of teleport</w:t>
            </w:r>
          </w:p>
        </w:tc>
      </w:tr>
      <w:tr w:rsidR="00DE6615" w:rsidRPr="00B15DA6" w:rsidTr="00DE6615">
        <w:trPr>
          <w:trHeight w:val="567"/>
        </w:trPr>
        <w:tc>
          <w:tcPr>
            <w:tcW w:w="2268" w:type="dxa"/>
            <w:tcBorders>
              <w:top w:val="single" w:sz="4" w:space="0" w:color="F3F2F2"/>
              <w:left w:val="single" w:sz="12" w:space="0" w:color="7F7F7F"/>
              <w:bottom w:val="single" w:sz="12" w:space="0" w:color="7F7F7F"/>
              <w:right w:val="single" w:sz="12" w:space="0" w:color="7F7F7F"/>
            </w:tcBorders>
            <w:shd w:val="clear" w:color="auto" w:fill="auto"/>
            <w:vAlign w:val="center"/>
            <w:hideMark/>
          </w:tcPr>
          <w:p w:rsidR="0088093E" w:rsidRPr="00DE6615" w:rsidRDefault="0088093E" w:rsidP="00DE6615">
            <w:pPr>
              <w:pStyle w:val="BodyText"/>
              <w:jc w:val="left"/>
              <w:rPr>
                <w:rFonts w:ascii="Arial" w:hAnsi="Arial" w:cs="Arial"/>
                <w:b/>
                <w:bCs/>
                <w:color w:val="00B050"/>
              </w:rPr>
            </w:pPr>
            <w:r w:rsidRPr="00DE6615">
              <w:rPr>
                <w:rFonts w:ascii="Arial" w:hAnsi="Arial" w:cs="Arial"/>
                <w:b/>
                <w:bCs/>
                <w:color w:val="00B050"/>
              </w:rPr>
              <w:t>Problems</w:t>
            </w:r>
          </w:p>
        </w:tc>
        <w:tc>
          <w:tcPr>
            <w:tcW w:w="6655" w:type="dxa"/>
            <w:tcBorders>
              <w:top w:val="single" w:sz="4" w:space="0" w:color="D0CECE"/>
              <w:left w:val="single" w:sz="12" w:space="0" w:color="7F7F7F"/>
              <w:bottom w:val="single" w:sz="12" w:space="0" w:color="7F7F7F"/>
              <w:right w:val="single" w:sz="12" w:space="0" w:color="7F7F7F"/>
            </w:tcBorders>
            <w:shd w:val="clear" w:color="auto" w:fill="auto"/>
            <w:vAlign w:val="center"/>
            <w:hideMark/>
          </w:tcPr>
          <w:p w:rsidR="0088093E" w:rsidRPr="00DE6615" w:rsidRDefault="0088093E" w:rsidP="00DE6615">
            <w:pPr>
              <w:pStyle w:val="BodyText"/>
              <w:numPr>
                <w:ilvl w:val="0"/>
                <w:numId w:val="35"/>
              </w:numPr>
              <w:ind w:left="290" w:hanging="290"/>
              <w:jc w:val="left"/>
              <w:rPr>
                <w:rFonts w:ascii="Arial" w:hAnsi="Arial" w:cs="Arial"/>
                <w:color w:val="00B050"/>
              </w:rPr>
            </w:pPr>
            <w:r w:rsidRPr="00DE6615">
              <w:rPr>
                <w:rFonts w:ascii="Arial" w:hAnsi="Arial" w:cs="Arial"/>
                <w:color w:val="00B050"/>
              </w:rPr>
              <w:t>Camera direction after teleporting (wall collision)</w:t>
            </w:r>
          </w:p>
          <w:p w:rsidR="0088093E" w:rsidRPr="00DE6615" w:rsidRDefault="0088093E" w:rsidP="00DE6615">
            <w:pPr>
              <w:pStyle w:val="BodyText"/>
              <w:numPr>
                <w:ilvl w:val="0"/>
                <w:numId w:val="35"/>
              </w:numPr>
              <w:ind w:left="290" w:hanging="290"/>
              <w:jc w:val="left"/>
              <w:rPr>
                <w:rFonts w:ascii="Arial" w:hAnsi="Arial" w:cs="Arial"/>
                <w:color w:val="00B050"/>
              </w:rPr>
            </w:pPr>
            <w:r w:rsidRPr="00DE6615">
              <w:rPr>
                <w:rFonts w:ascii="Arial" w:hAnsi="Arial" w:cs="Arial"/>
                <w:color w:val="00B050"/>
              </w:rPr>
              <w:t>Camera transition</w:t>
            </w:r>
          </w:p>
        </w:tc>
      </w:tr>
    </w:tbl>
    <w:p w:rsidR="0088093E" w:rsidRPr="00825563" w:rsidRDefault="0088093E" w:rsidP="0088093E">
      <w:pPr>
        <w:rPr>
          <w:rFonts w:cs="Arial"/>
        </w:rPr>
      </w:pPr>
    </w:p>
    <w:p w:rsidR="0088093E" w:rsidRPr="00825563" w:rsidRDefault="0088093E" w:rsidP="0088093E">
      <w:pPr>
        <w:pStyle w:val="Heading4"/>
        <w:numPr>
          <w:ilvl w:val="3"/>
          <w:numId w:val="30"/>
        </w:numPr>
        <w:rPr>
          <w:rFonts w:cs="Arial"/>
        </w:rPr>
      </w:pPr>
      <w:r w:rsidRPr="00825563">
        <w:rPr>
          <w:rFonts w:cs="Arial"/>
        </w:rPr>
        <w:t>Room-to-Room-Teleportation</w:t>
      </w:r>
    </w:p>
    <w:tbl>
      <w:tblPr>
        <w:tblW w:w="8923" w:type="dxa"/>
        <w:tblBorders>
          <w:top w:val="single" w:sz="12" w:space="0" w:color="7F7F7F"/>
          <w:left w:val="single" w:sz="12" w:space="0" w:color="7F7F7F"/>
          <w:bottom w:val="single" w:sz="12" w:space="0" w:color="7F7F7F"/>
          <w:right w:val="single" w:sz="12" w:space="0" w:color="7F7F7F"/>
          <w:insideH w:val="single" w:sz="4" w:space="0" w:color="D0CECE"/>
          <w:insideV w:val="single" w:sz="12" w:space="0" w:color="7F7F7F"/>
        </w:tblBorders>
        <w:tblLook w:val="04A0" w:firstRow="1" w:lastRow="0" w:firstColumn="1" w:lastColumn="0" w:noHBand="0" w:noVBand="1"/>
      </w:tblPr>
      <w:tblGrid>
        <w:gridCol w:w="2268"/>
        <w:gridCol w:w="6655"/>
      </w:tblGrid>
      <w:tr w:rsidR="00DE6615" w:rsidRPr="0014618E" w:rsidTr="00DE6615">
        <w:trPr>
          <w:trHeight w:val="567"/>
        </w:trPr>
        <w:tc>
          <w:tcPr>
            <w:tcW w:w="2268" w:type="dxa"/>
            <w:tcBorders>
              <w:top w:val="single" w:sz="12" w:space="0" w:color="7F7F7F"/>
              <w:left w:val="single" w:sz="12" w:space="0" w:color="7F7F7F"/>
              <w:bottom w:val="single" w:sz="4" w:space="0" w:color="F3F2F2"/>
              <w:right w:val="single" w:sz="12" w:space="0" w:color="7F7F7F"/>
            </w:tcBorders>
            <w:shd w:val="clear" w:color="auto" w:fill="auto"/>
            <w:vAlign w:val="center"/>
            <w:hideMark/>
          </w:tcPr>
          <w:p w:rsidR="0088093E" w:rsidRPr="00DE6615" w:rsidRDefault="0088093E" w:rsidP="00DE6615">
            <w:pPr>
              <w:pStyle w:val="BodyText"/>
              <w:jc w:val="left"/>
              <w:rPr>
                <w:rFonts w:ascii="Arial" w:hAnsi="Arial" w:cs="Arial"/>
                <w:b/>
                <w:bCs/>
                <w:color w:val="00B050"/>
              </w:rPr>
            </w:pPr>
            <w:r w:rsidRPr="00DE6615">
              <w:rPr>
                <w:rFonts w:ascii="Arial" w:hAnsi="Arial" w:cs="Arial"/>
                <w:b/>
                <w:bCs/>
                <w:color w:val="00B050"/>
              </w:rPr>
              <w:t>Description</w:t>
            </w:r>
          </w:p>
        </w:tc>
        <w:tc>
          <w:tcPr>
            <w:tcW w:w="6655" w:type="dxa"/>
            <w:tcBorders>
              <w:top w:val="single" w:sz="12" w:space="0" w:color="7F7F7F"/>
              <w:left w:val="single" w:sz="12" w:space="0" w:color="7F7F7F"/>
              <w:bottom w:val="single" w:sz="4" w:space="0" w:color="F3F2F2"/>
              <w:right w:val="single" w:sz="12" w:space="0" w:color="7F7F7F"/>
            </w:tcBorders>
            <w:shd w:val="clear" w:color="auto" w:fill="auto"/>
            <w:vAlign w:val="center"/>
            <w:hideMark/>
          </w:tcPr>
          <w:p w:rsidR="0088093E" w:rsidRPr="00DE6615" w:rsidRDefault="0088093E" w:rsidP="00DE6615">
            <w:pPr>
              <w:pStyle w:val="BodyText"/>
              <w:jc w:val="left"/>
              <w:rPr>
                <w:rFonts w:ascii="Arial" w:hAnsi="Arial" w:cs="Arial"/>
                <w:b/>
                <w:bCs/>
                <w:color w:val="00B050"/>
              </w:rPr>
            </w:pPr>
            <w:r w:rsidRPr="00DE6615">
              <w:rPr>
                <w:rFonts w:ascii="Arial" w:hAnsi="Arial" w:cs="Arial"/>
                <w:bCs/>
                <w:color w:val="00B050"/>
              </w:rPr>
              <w:t>The user selects a room he wants to teleport to. By clicking a button, he teleports to the selected room. His location inside the room is dependent of the current location in the physical space.</w:t>
            </w:r>
          </w:p>
        </w:tc>
      </w:tr>
      <w:tr w:rsidR="00DE6615" w:rsidRPr="0014618E" w:rsidTr="00DE6615">
        <w:trPr>
          <w:trHeight w:val="567"/>
        </w:trPr>
        <w:tc>
          <w:tcPr>
            <w:tcW w:w="2268" w:type="dxa"/>
            <w:tcBorders>
              <w:top w:val="single" w:sz="4" w:space="0" w:color="D0CECE"/>
              <w:left w:val="single" w:sz="12" w:space="0" w:color="7F7F7F"/>
              <w:bottom w:val="single" w:sz="4" w:space="0" w:color="D0CECE"/>
              <w:right w:val="single" w:sz="12" w:space="0" w:color="7F7F7F"/>
            </w:tcBorders>
            <w:shd w:val="clear" w:color="auto" w:fill="F2F2F2"/>
            <w:vAlign w:val="center"/>
            <w:hideMark/>
          </w:tcPr>
          <w:p w:rsidR="0088093E" w:rsidRPr="00DE6615" w:rsidRDefault="0088093E" w:rsidP="00DE6615">
            <w:pPr>
              <w:pStyle w:val="BodyText"/>
              <w:jc w:val="left"/>
              <w:rPr>
                <w:rFonts w:ascii="Arial" w:hAnsi="Arial" w:cs="Arial"/>
                <w:b/>
                <w:bCs/>
                <w:color w:val="00B050"/>
              </w:rPr>
            </w:pPr>
            <w:r w:rsidRPr="00DE6615">
              <w:rPr>
                <w:rFonts w:ascii="Arial" w:hAnsi="Arial" w:cs="Arial"/>
                <w:b/>
                <w:bCs/>
                <w:color w:val="00B050"/>
              </w:rPr>
              <w:t>Physical Translocation</w:t>
            </w:r>
          </w:p>
        </w:tc>
        <w:tc>
          <w:tcPr>
            <w:tcW w:w="6655" w:type="dxa"/>
            <w:tcBorders>
              <w:top w:val="single" w:sz="4" w:space="0" w:color="D0CECE"/>
              <w:left w:val="single" w:sz="12" w:space="0" w:color="7F7F7F"/>
              <w:bottom w:val="single" w:sz="4" w:space="0" w:color="D0CECE"/>
              <w:right w:val="single" w:sz="12" w:space="0" w:color="7F7F7F"/>
            </w:tcBorders>
            <w:shd w:val="clear" w:color="auto" w:fill="F2F2F2"/>
            <w:vAlign w:val="center"/>
            <w:hideMark/>
          </w:tcPr>
          <w:p w:rsidR="0088093E" w:rsidRPr="00DE6615" w:rsidRDefault="0088093E" w:rsidP="00DE6615">
            <w:pPr>
              <w:pStyle w:val="BodyText"/>
              <w:jc w:val="left"/>
              <w:rPr>
                <w:rFonts w:ascii="Arial" w:hAnsi="Arial" w:cs="Arial"/>
                <w:color w:val="00B050"/>
              </w:rPr>
            </w:pPr>
            <w:r w:rsidRPr="00DE6615">
              <w:rPr>
                <w:rFonts w:ascii="Arial" w:hAnsi="Arial" w:cs="Arial"/>
                <w:color w:val="00B050"/>
              </w:rPr>
              <w:t>No, the user does not need to walk in the physical space.</w:t>
            </w:r>
          </w:p>
        </w:tc>
      </w:tr>
      <w:tr w:rsidR="00DE6615" w:rsidRPr="0014618E" w:rsidTr="00DE6615">
        <w:trPr>
          <w:trHeight w:val="567"/>
        </w:trPr>
        <w:tc>
          <w:tcPr>
            <w:tcW w:w="2268" w:type="dxa"/>
            <w:tcBorders>
              <w:top w:val="single" w:sz="4" w:space="0" w:color="D0CECE"/>
              <w:left w:val="single" w:sz="12" w:space="0" w:color="7F7F7F"/>
              <w:bottom w:val="single" w:sz="4" w:space="0" w:color="D0CECE"/>
              <w:right w:val="single" w:sz="12" w:space="0" w:color="7F7F7F"/>
            </w:tcBorders>
            <w:shd w:val="clear" w:color="auto" w:fill="auto"/>
            <w:vAlign w:val="center"/>
            <w:hideMark/>
          </w:tcPr>
          <w:p w:rsidR="0088093E" w:rsidRPr="00DE6615" w:rsidRDefault="0088093E" w:rsidP="00DE6615">
            <w:pPr>
              <w:pStyle w:val="BodyText"/>
              <w:jc w:val="left"/>
              <w:rPr>
                <w:rFonts w:ascii="Arial" w:hAnsi="Arial" w:cs="Arial"/>
                <w:b/>
                <w:bCs/>
                <w:color w:val="00B050"/>
              </w:rPr>
            </w:pPr>
            <w:r w:rsidRPr="00DE6615">
              <w:rPr>
                <w:rFonts w:ascii="Arial" w:hAnsi="Arial" w:cs="Arial"/>
                <w:b/>
                <w:bCs/>
                <w:color w:val="00B050"/>
              </w:rPr>
              <w:t>Physical Movement</w:t>
            </w:r>
          </w:p>
        </w:tc>
        <w:tc>
          <w:tcPr>
            <w:tcW w:w="6655" w:type="dxa"/>
            <w:tcBorders>
              <w:top w:val="single" w:sz="4" w:space="0" w:color="D0CECE"/>
              <w:left w:val="single" w:sz="12" w:space="0" w:color="7F7F7F"/>
              <w:bottom w:val="single" w:sz="4" w:space="0" w:color="D0CECE"/>
              <w:right w:val="single" w:sz="12" w:space="0" w:color="7F7F7F"/>
            </w:tcBorders>
            <w:shd w:val="clear" w:color="auto" w:fill="auto"/>
            <w:vAlign w:val="center"/>
            <w:hideMark/>
          </w:tcPr>
          <w:p w:rsidR="0088093E" w:rsidRPr="00DE6615" w:rsidRDefault="0088093E" w:rsidP="00DE6615">
            <w:pPr>
              <w:pStyle w:val="BodyText"/>
              <w:jc w:val="left"/>
              <w:rPr>
                <w:rFonts w:ascii="Arial" w:hAnsi="Arial" w:cs="Arial"/>
                <w:color w:val="00B050"/>
              </w:rPr>
            </w:pPr>
            <w:r w:rsidRPr="00DE6615">
              <w:rPr>
                <w:rFonts w:ascii="Arial" w:hAnsi="Arial" w:cs="Arial"/>
                <w:color w:val="00B050"/>
              </w:rPr>
              <w:t>No, no physical actions by the user needed.</w:t>
            </w:r>
          </w:p>
        </w:tc>
      </w:tr>
      <w:tr w:rsidR="00DE6615" w:rsidRPr="00B15DA6" w:rsidTr="00DE6615">
        <w:trPr>
          <w:trHeight w:val="567"/>
        </w:trPr>
        <w:tc>
          <w:tcPr>
            <w:tcW w:w="2268" w:type="dxa"/>
            <w:tcBorders>
              <w:top w:val="single" w:sz="4" w:space="0" w:color="D0CECE"/>
              <w:left w:val="single" w:sz="12" w:space="0" w:color="7F7F7F"/>
              <w:bottom w:val="single" w:sz="4" w:space="0" w:color="D0CECE"/>
              <w:right w:val="single" w:sz="12" w:space="0" w:color="7F7F7F"/>
            </w:tcBorders>
            <w:shd w:val="clear" w:color="auto" w:fill="F2F2F2"/>
            <w:vAlign w:val="center"/>
            <w:hideMark/>
          </w:tcPr>
          <w:p w:rsidR="0088093E" w:rsidRPr="00DE6615" w:rsidRDefault="0088093E" w:rsidP="00DE6615">
            <w:pPr>
              <w:pStyle w:val="BodyText"/>
              <w:jc w:val="left"/>
              <w:rPr>
                <w:rFonts w:ascii="Arial" w:hAnsi="Arial" w:cs="Arial"/>
                <w:b/>
                <w:bCs/>
                <w:color w:val="00B050"/>
              </w:rPr>
            </w:pPr>
            <w:r w:rsidRPr="00DE6615">
              <w:rPr>
                <w:rFonts w:ascii="Arial" w:hAnsi="Arial" w:cs="Arial"/>
                <w:b/>
                <w:bCs/>
                <w:color w:val="00B050"/>
              </w:rPr>
              <w:t>Parameters</w:t>
            </w:r>
          </w:p>
        </w:tc>
        <w:tc>
          <w:tcPr>
            <w:tcW w:w="6655" w:type="dxa"/>
            <w:tcBorders>
              <w:top w:val="single" w:sz="4" w:space="0" w:color="D0CECE"/>
              <w:left w:val="single" w:sz="12" w:space="0" w:color="7F7F7F"/>
              <w:bottom w:val="single" w:sz="4" w:space="0" w:color="D0CECE"/>
              <w:right w:val="single" w:sz="12" w:space="0" w:color="7F7F7F"/>
            </w:tcBorders>
            <w:shd w:val="clear" w:color="auto" w:fill="F2F2F2"/>
            <w:vAlign w:val="center"/>
            <w:hideMark/>
          </w:tcPr>
          <w:p w:rsidR="0088093E" w:rsidRPr="00DE6615" w:rsidRDefault="0088093E" w:rsidP="00DE6615">
            <w:pPr>
              <w:pStyle w:val="BodyText"/>
              <w:numPr>
                <w:ilvl w:val="0"/>
                <w:numId w:val="35"/>
              </w:numPr>
              <w:ind w:left="290" w:hanging="290"/>
              <w:jc w:val="left"/>
              <w:rPr>
                <w:rFonts w:ascii="Arial" w:hAnsi="Arial" w:cs="Arial"/>
                <w:color w:val="00B050"/>
              </w:rPr>
            </w:pPr>
            <w:r w:rsidRPr="00DE6615">
              <w:rPr>
                <w:rFonts w:ascii="Arial" w:hAnsi="Arial" w:cs="Arial"/>
                <w:color w:val="00B050"/>
              </w:rPr>
              <w:t>Location</w:t>
            </w:r>
          </w:p>
          <w:p w:rsidR="0088093E" w:rsidRPr="00DE6615" w:rsidRDefault="0088093E" w:rsidP="00DE6615">
            <w:pPr>
              <w:pStyle w:val="BodyText"/>
              <w:numPr>
                <w:ilvl w:val="0"/>
                <w:numId w:val="35"/>
              </w:numPr>
              <w:ind w:left="290" w:hanging="290"/>
              <w:jc w:val="left"/>
              <w:rPr>
                <w:rFonts w:ascii="Arial" w:hAnsi="Arial" w:cs="Arial"/>
                <w:color w:val="00B050"/>
              </w:rPr>
            </w:pPr>
            <w:r w:rsidRPr="00DE6615">
              <w:rPr>
                <w:rFonts w:ascii="Arial" w:hAnsi="Arial" w:cs="Arial"/>
                <w:color w:val="00B050"/>
              </w:rPr>
              <w:lastRenderedPageBreak/>
              <w:t>Camera direction</w:t>
            </w:r>
          </w:p>
          <w:p w:rsidR="0088093E" w:rsidRPr="00DE6615" w:rsidRDefault="0088093E" w:rsidP="00DE6615">
            <w:pPr>
              <w:pStyle w:val="BodyText"/>
              <w:numPr>
                <w:ilvl w:val="0"/>
                <w:numId w:val="35"/>
              </w:numPr>
              <w:ind w:left="290" w:hanging="290"/>
              <w:jc w:val="left"/>
              <w:rPr>
                <w:rFonts w:ascii="Arial" w:hAnsi="Arial" w:cs="Arial"/>
                <w:color w:val="00B050"/>
              </w:rPr>
            </w:pPr>
            <w:r w:rsidRPr="00DE6615">
              <w:rPr>
                <w:rFonts w:ascii="Arial" w:hAnsi="Arial" w:cs="Arial"/>
                <w:color w:val="00B050"/>
              </w:rPr>
              <w:t>Speed of teleport</w:t>
            </w:r>
          </w:p>
        </w:tc>
      </w:tr>
      <w:tr w:rsidR="00DE6615" w:rsidRPr="00B15DA6" w:rsidTr="00DE6615">
        <w:trPr>
          <w:trHeight w:val="567"/>
        </w:trPr>
        <w:tc>
          <w:tcPr>
            <w:tcW w:w="2268" w:type="dxa"/>
            <w:tcBorders>
              <w:top w:val="single" w:sz="4" w:space="0" w:color="F3F2F2"/>
              <w:left w:val="single" w:sz="12" w:space="0" w:color="7F7F7F"/>
              <w:bottom w:val="single" w:sz="12" w:space="0" w:color="7F7F7F"/>
              <w:right w:val="single" w:sz="12" w:space="0" w:color="7F7F7F"/>
            </w:tcBorders>
            <w:shd w:val="clear" w:color="auto" w:fill="auto"/>
            <w:vAlign w:val="center"/>
            <w:hideMark/>
          </w:tcPr>
          <w:p w:rsidR="0088093E" w:rsidRPr="00DE6615" w:rsidRDefault="0088093E" w:rsidP="00DE6615">
            <w:pPr>
              <w:pStyle w:val="BodyText"/>
              <w:jc w:val="left"/>
              <w:rPr>
                <w:rFonts w:ascii="Arial" w:hAnsi="Arial" w:cs="Arial"/>
                <w:b/>
                <w:bCs/>
                <w:color w:val="00B050"/>
              </w:rPr>
            </w:pPr>
            <w:r w:rsidRPr="00DE6615">
              <w:rPr>
                <w:rFonts w:ascii="Arial" w:hAnsi="Arial" w:cs="Arial"/>
                <w:b/>
                <w:bCs/>
                <w:color w:val="00B050"/>
              </w:rPr>
              <w:lastRenderedPageBreak/>
              <w:t>Problems</w:t>
            </w:r>
          </w:p>
        </w:tc>
        <w:tc>
          <w:tcPr>
            <w:tcW w:w="6655" w:type="dxa"/>
            <w:tcBorders>
              <w:top w:val="single" w:sz="4" w:space="0" w:color="D0CECE"/>
              <w:left w:val="single" w:sz="12" w:space="0" w:color="7F7F7F"/>
              <w:bottom w:val="single" w:sz="12" w:space="0" w:color="7F7F7F"/>
              <w:right w:val="single" w:sz="12" w:space="0" w:color="7F7F7F"/>
            </w:tcBorders>
            <w:shd w:val="clear" w:color="auto" w:fill="auto"/>
            <w:vAlign w:val="center"/>
            <w:hideMark/>
          </w:tcPr>
          <w:p w:rsidR="0088093E" w:rsidRPr="00DE6615" w:rsidRDefault="0088093E" w:rsidP="00DE6615">
            <w:pPr>
              <w:pStyle w:val="BodyText"/>
              <w:numPr>
                <w:ilvl w:val="0"/>
                <w:numId w:val="35"/>
              </w:numPr>
              <w:ind w:left="290" w:hanging="290"/>
              <w:jc w:val="left"/>
              <w:rPr>
                <w:rFonts w:ascii="Arial" w:hAnsi="Arial" w:cs="Arial"/>
                <w:color w:val="00B050"/>
              </w:rPr>
            </w:pPr>
            <w:r w:rsidRPr="00DE6615">
              <w:rPr>
                <w:rFonts w:ascii="Arial" w:hAnsi="Arial" w:cs="Arial"/>
                <w:color w:val="00B050"/>
              </w:rPr>
              <w:t>Combining with other methods for walking in the rooms</w:t>
            </w:r>
          </w:p>
          <w:p w:rsidR="0088093E" w:rsidRPr="00DE6615" w:rsidRDefault="0088093E" w:rsidP="00DE6615">
            <w:pPr>
              <w:pStyle w:val="BodyText"/>
              <w:numPr>
                <w:ilvl w:val="0"/>
                <w:numId w:val="35"/>
              </w:numPr>
              <w:ind w:left="290" w:hanging="290"/>
              <w:jc w:val="left"/>
              <w:rPr>
                <w:rFonts w:ascii="Arial" w:hAnsi="Arial" w:cs="Arial"/>
                <w:color w:val="00B050"/>
              </w:rPr>
            </w:pPr>
            <w:r w:rsidRPr="00DE6615">
              <w:rPr>
                <w:rFonts w:ascii="Arial" w:hAnsi="Arial" w:cs="Arial"/>
                <w:color w:val="00B050"/>
              </w:rPr>
              <w:t>Camera transition</w:t>
            </w:r>
          </w:p>
        </w:tc>
      </w:tr>
    </w:tbl>
    <w:p w:rsidR="0088093E" w:rsidRPr="00825563" w:rsidRDefault="0088093E" w:rsidP="0088093E">
      <w:pPr>
        <w:rPr>
          <w:rFonts w:cs="Arial"/>
        </w:rPr>
      </w:pPr>
    </w:p>
    <w:p w:rsidR="0088093E" w:rsidRPr="00825563" w:rsidRDefault="0088093E" w:rsidP="0088093E">
      <w:pPr>
        <w:pStyle w:val="Heading4"/>
        <w:numPr>
          <w:ilvl w:val="3"/>
          <w:numId w:val="30"/>
        </w:numPr>
        <w:rPr>
          <w:rFonts w:cs="Arial"/>
        </w:rPr>
      </w:pPr>
      <w:r w:rsidRPr="00825563">
        <w:rPr>
          <w:rFonts w:cs="Arial"/>
        </w:rPr>
        <w:t>Zoomed Teleportation</w:t>
      </w:r>
    </w:p>
    <w:tbl>
      <w:tblPr>
        <w:tblW w:w="8923" w:type="dxa"/>
        <w:tblBorders>
          <w:top w:val="single" w:sz="12" w:space="0" w:color="7F7F7F"/>
          <w:left w:val="single" w:sz="12" w:space="0" w:color="7F7F7F"/>
          <w:bottom w:val="single" w:sz="12" w:space="0" w:color="7F7F7F"/>
          <w:right w:val="single" w:sz="12" w:space="0" w:color="7F7F7F"/>
          <w:insideH w:val="single" w:sz="4" w:space="0" w:color="D0CECE"/>
          <w:insideV w:val="single" w:sz="12" w:space="0" w:color="7F7F7F"/>
        </w:tblBorders>
        <w:tblLook w:val="04A0" w:firstRow="1" w:lastRow="0" w:firstColumn="1" w:lastColumn="0" w:noHBand="0" w:noVBand="1"/>
      </w:tblPr>
      <w:tblGrid>
        <w:gridCol w:w="2268"/>
        <w:gridCol w:w="6655"/>
      </w:tblGrid>
      <w:tr w:rsidR="00DE6615" w:rsidRPr="0014618E" w:rsidTr="00DE6615">
        <w:trPr>
          <w:trHeight w:val="567"/>
        </w:trPr>
        <w:tc>
          <w:tcPr>
            <w:tcW w:w="2268" w:type="dxa"/>
            <w:tcBorders>
              <w:top w:val="single" w:sz="12" w:space="0" w:color="7F7F7F"/>
              <w:left w:val="single" w:sz="12" w:space="0" w:color="7F7F7F"/>
              <w:bottom w:val="single" w:sz="4" w:space="0" w:color="F3F2F2"/>
              <w:right w:val="single" w:sz="12" w:space="0" w:color="7F7F7F"/>
            </w:tcBorders>
            <w:shd w:val="clear" w:color="auto" w:fill="auto"/>
            <w:vAlign w:val="center"/>
            <w:hideMark/>
          </w:tcPr>
          <w:p w:rsidR="0088093E" w:rsidRPr="00DE6615" w:rsidRDefault="0088093E" w:rsidP="00DE6615">
            <w:pPr>
              <w:pStyle w:val="BodyText"/>
              <w:jc w:val="left"/>
              <w:rPr>
                <w:rFonts w:ascii="Arial" w:hAnsi="Arial" w:cs="Arial"/>
                <w:b/>
                <w:bCs/>
                <w:color w:val="00B050"/>
              </w:rPr>
            </w:pPr>
            <w:r w:rsidRPr="00DE6615">
              <w:rPr>
                <w:rFonts w:ascii="Arial" w:hAnsi="Arial" w:cs="Arial"/>
                <w:b/>
                <w:bCs/>
                <w:color w:val="00B050"/>
              </w:rPr>
              <w:t>Description</w:t>
            </w:r>
          </w:p>
        </w:tc>
        <w:tc>
          <w:tcPr>
            <w:tcW w:w="6655" w:type="dxa"/>
            <w:tcBorders>
              <w:top w:val="single" w:sz="12" w:space="0" w:color="7F7F7F"/>
              <w:left w:val="single" w:sz="12" w:space="0" w:color="7F7F7F"/>
              <w:bottom w:val="single" w:sz="4" w:space="0" w:color="F3F2F2"/>
              <w:right w:val="single" w:sz="12" w:space="0" w:color="7F7F7F"/>
            </w:tcBorders>
            <w:shd w:val="clear" w:color="auto" w:fill="auto"/>
            <w:vAlign w:val="center"/>
            <w:hideMark/>
          </w:tcPr>
          <w:p w:rsidR="0088093E" w:rsidRPr="00DE6615" w:rsidRDefault="0088093E" w:rsidP="00DE6615">
            <w:pPr>
              <w:pStyle w:val="BodyText"/>
              <w:jc w:val="left"/>
              <w:rPr>
                <w:rFonts w:ascii="Arial" w:hAnsi="Arial" w:cs="Arial"/>
                <w:b/>
                <w:bCs/>
                <w:color w:val="00B050"/>
              </w:rPr>
            </w:pPr>
            <w:r w:rsidRPr="00DE6615">
              <w:rPr>
                <w:rFonts w:ascii="Arial" w:hAnsi="Arial" w:cs="Arial"/>
                <w:bCs/>
                <w:color w:val="00B050"/>
              </w:rPr>
              <w:t>The user looks into the direction he wants to teleport. With clicking a button, he zooms in on that location.</w:t>
            </w:r>
          </w:p>
        </w:tc>
      </w:tr>
      <w:tr w:rsidR="00DE6615" w:rsidRPr="0014618E" w:rsidTr="00DE6615">
        <w:trPr>
          <w:trHeight w:val="567"/>
        </w:trPr>
        <w:tc>
          <w:tcPr>
            <w:tcW w:w="2268" w:type="dxa"/>
            <w:tcBorders>
              <w:top w:val="single" w:sz="4" w:space="0" w:color="D0CECE"/>
              <w:left w:val="single" w:sz="12" w:space="0" w:color="7F7F7F"/>
              <w:bottom w:val="single" w:sz="4" w:space="0" w:color="D0CECE"/>
              <w:right w:val="single" w:sz="12" w:space="0" w:color="7F7F7F"/>
            </w:tcBorders>
            <w:shd w:val="clear" w:color="auto" w:fill="F2F2F2"/>
            <w:vAlign w:val="center"/>
            <w:hideMark/>
          </w:tcPr>
          <w:p w:rsidR="0088093E" w:rsidRPr="00DE6615" w:rsidRDefault="0088093E" w:rsidP="00DE6615">
            <w:pPr>
              <w:pStyle w:val="BodyText"/>
              <w:jc w:val="left"/>
              <w:rPr>
                <w:rFonts w:ascii="Arial" w:hAnsi="Arial" w:cs="Arial"/>
                <w:b/>
                <w:bCs/>
                <w:color w:val="00B050"/>
              </w:rPr>
            </w:pPr>
            <w:r w:rsidRPr="00DE6615">
              <w:rPr>
                <w:rFonts w:ascii="Arial" w:hAnsi="Arial" w:cs="Arial"/>
                <w:b/>
                <w:bCs/>
                <w:color w:val="00B050"/>
              </w:rPr>
              <w:t>Physical Translocation</w:t>
            </w:r>
          </w:p>
        </w:tc>
        <w:tc>
          <w:tcPr>
            <w:tcW w:w="6655" w:type="dxa"/>
            <w:tcBorders>
              <w:top w:val="single" w:sz="4" w:space="0" w:color="D0CECE"/>
              <w:left w:val="single" w:sz="12" w:space="0" w:color="7F7F7F"/>
              <w:bottom w:val="single" w:sz="4" w:space="0" w:color="D0CECE"/>
              <w:right w:val="single" w:sz="12" w:space="0" w:color="7F7F7F"/>
            </w:tcBorders>
            <w:shd w:val="clear" w:color="auto" w:fill="F2F2F2"/>
            <w:vAlign w:val="center"/>
            <w:hideMark/>
          </w:tcPr>
          <w:p w:rsidR="0088093E" w:rsidRPr="00DE6615" w:rsidRDefault="0088093E" w:rsidP="00DE6615">
            <w:pPr>
              <w:pStyle w:val="BodyText"/>
              <w:jc w:val="left"/>
              <w:rPr>
                <w:rFonts w:ascii="Arial" w:hAnsi="Arial" w:cs="Arial"/>
                <w:color w:val="00B050"/>
              </w:rPr>
            </w:pPr>
            <w:r w:rsidRPr="00DE6615">
              <w:rPr>
                <w:rFonts w:ascii="Arial" w:hAnsi="Arial" w:cs="Arial"/>
                <w:color w:val="00B050"/>
              </w:rPr>
              <w:t>No, the user is not required to walk in the physical space.</w:t>
            </w:r>
          </w:p>
        </w:tc>
      </w:tr>
      <w:tr w:rsidR="00DE6615" w:rsidRPr="0014618E" w:rsidTr="00DE6615">
        <w:trPr>
          <w:trHeight w:val="567"/>
        </w:trPr>
        <w:tc>
          <w:tcPr>
            <w:tcW w:w="2268" w:type="dxa"/>
            <w:tcBorders>
              <w:top w:val="single" w:sz="4" w:space="0" w:color="D0CECE"/>
              <w:left w:val="single" w:sz="12" w:space="0" w:color="7F7F7F"/>
              <w:bottom w:val="single" w:sz="4" w:space="0" w:color="D0CECE"/>
              <w:right w:val="single" w:sz="12" w:space="0" w:color="7F7F7F"/>
            </w:tcBorders>
            <w:shd w:val="clear" w:color="auto" w:fill="auto"/>
            <w:vAlign w:val="center"/>
            <w:hideMark/>
          </w:tcPr>
          <w:p w:rsidR="0088093E" w:rsidRPr="00DE6615" w:rsidRDefault="0088093E" w:rsidP="00DE6615">
            <w:pPr>
              <w:pStyle w:val="BodyText"/>
              <w:jc w:val="left"/>
              <w:rPr>
                <w:rFonts w:ascii="Arial" w:hAnsi="Arial" w:cs="Arial"/>
                <w:b/>
                <w:bCs/>
                <w:color w:val="00B050"/>
              </w:rPr>
            </w:pPr>
            <w:r w:rsidRPr="00DE6615">
              <w:rPr>
                <w:rFonts w:ascii="Arial" w:hAnsi="Arial" w:cs="Arial"/>
                <w:b/>
                <w:bCs/>
                <w:color w:val="00B050"/>
              </w:rPr>
              <w:t>Physical Movement</w:t>
            </w:r>
          </w:p>
        </w:tc>
        <w:tc>
          <w:tcPr>
            <w:tcW w:w="6655" w:type="dxa"/>
            <w:tcBorders>
              <w:top w:val="single" w:sz="4" w:space="0" w:color="D0CECE"/>
              <w:left w:val="single" w:sz="12" w:space="0" w:color="7F7F7F"/>
              <w:bottom w:val="single" w:sz="4" w:space="0" w:color="D0CECE"/>
              <w:right w:val="single" w:sz="12" w:space="0" w:color="7F7F7F"/>
            </w:tcBorders>
            <w:shd w:val="clear" w:color="auto" w:fill="auto"/>
            <w:vAlign w:val="center"/>
            <w:hideMark/>
          </w:tcPr>
          <w:p w:rsidR="0088093E" w:rsidRPr="00DE6615" w:rsidRDefault="0088093E" w:rsidP="00DE6615">
            <w:pPr>
              <w:pStyle w:val="BodyText"/>
              <w:jc w:val="left"/>
              <w:rPr>
                <w:rFonts w:ascii="Arial" w:hAnsi="Arial" w:cs="Arial"/>
                <w:color w:val="00B050"/>
              </w:rPr>
            </w:pPr>
            <w:r w:rsidRPr="00DE6615">
              <w:rPr>
                <w:rFonts w:ascii="Arial" w:hAnsi="Arial" w:cs="Arial"/>
                <w:color w:val="00B050"/>
              </w:rPr>
              <w:t>No, no physical actions by the user needed.</w:t>
            </w:r>
          </w:p>
        </w:tc>
      </w:tr>
      <w:tr w:rsidR="00DE6615" w:rsidRPr="00B15DA6" w:rsidTr="00DE6615">
        <w:trPr>
          <w:trHeight w:val="567"/>
        </w:trPr>
        <w:tc>
          <w:tcPr>
            <w:tcW w:w="2268" w:type="dxa"/>
            <w:tcBorders>
              <w:top w:val="single" w:sz="4" w:space="0" w:color="D0CECE"/>
              <w:left w:val="single" w:sz="12" w:space="0" w:color="7F7F7F"/>
              <w:bottom w:val="single" w:sz="4" w:space="0" w:color="D0CECE"/>
              <w:right w:val="single" w:sz="12" w:space="0" w:color="7F7F7F"/>
            </w:tcBorders>
            <w:shd w:val="clear" w:color="auto" w:fill="F2F2F2"/>
            <w:vAlign w:val="center"/>
            <w:hideMark/>
          </w:tcPr>
          <w:p w:rsidR="0088093E" w:rsidRPr="00DE6615" w:rsidRDefault="0088093E" w:rsidP="00DE6615">
            <w:pPr>
              <w:pStyle w:val="BodyText"/>
              <w:jc w:val="left"/>
              <w:rPr>
                <w:rFonts w:ascii="Arial" w:hAnsi="Arial" w:cs="Arial"/>
                <w:b/>
                <w:bCs/>
                <w:color w:val="00B050"/>
              </w:rPr>
            </w:pPr>
            <w:r w:rsidRPr="00DE6615">
              <w:rPr>
                <w:rFonts w:ascii="Arial" w:hAnsi="Arial" w:cs="Arial"/>
                <w:b/>
                <w:bCs/>
                <w:color w:val="00B050"/>
              </w:rPr>
              <w:t>Parameters</w:t>
            </w:r>
          </w:p>
        </w:tc>
        <w:tc>
          <w:tcPr>
            <w:tcW w:w="6655" w:type="dxa"/>
            <w:tcBorders>
              <w:top w:val="single" w:sz="4" w:space="0" w:color="D0CECE"/>
              <w:left w:val="single" w:sz="12" w:space="0" w:color="7F7F7F"/>
              <w:bottom w:val="single" w:sz="4" w:space="0" w:color="D0CECE"/>
              <w:right w:val="single" w:sz="12" w:space="0" w:color="7F7F7F"/>
            </w:tcBorders>
            <w:shd w:val="clear" w:color="auto" w:fill="F2F2F2"/>
            <w:vAlign w:val="center"/>
            <w:hideMark/>
          </w:tcPr>
          <w:p w:rsidR="0088093E" w:rsidRPr="00DE6615" w:rsidRDefault="0088093E" w:rsidP="00DE6615">
            <w:pPr>
              <w:pStyle w:val="BodyText"/>
              <w:numPr>
                <w:ilvl w:val="0"/>
                <w:numId w:val="35"/>
              </w:numPr>
              <w:ind w:left="290" w:hanging="290"/>
              <w:jc w:val="left"/>
              <w:rPr>
                <w:rFonts w:ascii="Arial" w:hAnsi="Arial" w:cs="Arial"/>
                <w:color w:val="00B050"/>
              </w:rPr>
            </w:pPr>
            <w:r w:rsidRPr="00DE6615">
              <w:rPr>
                <w:rFonts w:ascii="Arial" w:hAnsi="Arial" w:cs="Arial"/>
                <w:color w:val="00B050"/>
              </w:rPr>
              <w:t>Location</w:t>
            </w:r>
          </w:p>
          <w:p w:rsidR="0088093E" w:rsidRPr="00DE6615" w:rsidRDefault="0088093E" w:rsidP="00DE6615">
            <w:pPr>
              <w:pStyle w:val="BodyText"/>
              <w:numPr>
                <w:ilvl w:val="0"/>
                <w:numId w:val="35"/>
              </w:numPr>
              <w:ind w:left="290" w:hanging="290"/>
              <w:jc w:val="left"/>
              <w:rPr>
                <w:rFonts w:ascii="Arial" w:hAnsi="Arial" w:cs="Arial"/>
                <w:color w:val="00B050"/>
              </w:rPr>
            </w:pPr>
            <w:r w:rsidRPr="00DE6615">
              <w:rPr>
                <w:rFonts w:ascii="Arial" w:hAnsi="Arial" w:cs="Arial"/>
                <w:color w:val="00B050"/>
              </w:rPr>
              <w:t>Camera direction</w:t>
            </w:r>
          </w:p>
          <w:p w:rsidR="0088093E" w:rsidRPr="00DE6615" w:rsidRDefault="0088093E" w:rsidP="00DE6615">
            <w:pPr>
              <w:pStyle w:val="BodyText"/>
              <w:numPr>
                <w:ilvl w:val="0"/>
                <w:numId w:val="35"/>
              </w:numPr>
              <w:ind w:left="290" w:hanging="290"/>
              <w:jc w:val="left"/>
              <w:rPr>
                <w:rFonts w:ascii="Arial" w:hAnsi="Arial" w:cs="Arial"/>
                <w:color w:val="00B050"/>
              </w:rPr>
            </w:pPr>
            <w:r w:rsidRPr="00DE6615">
              <w:rPr>
                <w:rFonts w:ascii="Arial" w:hAnsi="Arial" w:cs="Arial"/>
                <w:color w:val="00B050"/>
              </w:rPr>
              <w:t>Speed of zooming</w:t>
            </w:r>
          </w:p>
        </w:tc>
      </w:tr>
      <w:tr w:rsidR="00DE6615" w:rsidRPr="00B15DA6" w:rsidTr="00DE6615">
        <w:trPr>
          <w:trHeight w:val="567"/>
        </w:trPr>
        <w:tc>
          <w:tcPr>
            <w:tcW w:w="2268" w:type="dxa"/>
            <w:tcBorders>
              <w:top w:val="single" w:sz="4" w:space="0" w:color="F3F2F2"/>
              <w:left w:val="single" w:sz="12" w:space="0" w:color="7F7F7F"/>
              <w:bottom w:val="single" w:sz="12" w:space="0" w:color="7F7F7F"/>
              <w:right w:val="single" w:sz="12" w:space="0" w:color="7F7F7F"/>
            </w:tcBorders>
            <w:shd w:val="clear" w:color="auto" w:fill="auto"/>
            <w:vAlign w:val="center"/>
            <w:hideMark/>
          </w:tcPr>
          <w:p w:rsidR="0088093E" w:rsidRPr="00DE6615" w:rsidRDefault="0088093E" w:rsidP="00DE6615">
            <w:pPr>
              <w:pStyle w:val="BodyText"/>
              <w:jc w:val="left"/>
              <w:rPr>
                <w:rFonts w:ascii="Arial" w:hAnsi="Arial" w:cs="Arial"/>
                <w:b/>
                <w:bCs/>
                <w:color w:val="00B050"/>
              </w:rPr>
            </w:pPr>
            <w:r w:rsidRPr="00DE6615">
              <w:rPr>
                <w:rFonts w:ascii="Arial" w:hAnsi="Arial" w:cs="Arial"/>
                <w:b/>
                <w:bCs/>
                <w:color w:val="00B050"/>
              </w:rPr>
              <w:t>Problems</w:t>
            </w:r>
          </w:p>
        </w:tc>
        <w:tc>
          <w:tcPr>
            <w:tcW w:w="6655" w:type="dxa"/>
            <w:tcBorders>
              <w:top w:val="single" w:sz="4" w:space="0" w:color="D0CECE"/>
              <w:left w:val="single" w:sz="12" w:space="0" w:color="7F7F7F"/>
              <w:bottom w:val="single" w:sz="12" w:space="0" w:color="7F7F7F"/>
              <w:right w:val="single" w:sz="12" w:space="0" w:color="7F7F7F"/>
            </w:tcBorders>
            <w:shd w:val="clear" w:color="auto" w:fill="auto"/>
            <w:vAlign w:val="center"/>
            <w:hideMark/>
          </w:tcPr>
          <w:p w:rsidR="0088093E" w:rsidRPr="00DE6615" w:rsidRDefault="0088093E" w:rsidP="00DE6615">
            <w:pPr>
              <w:pStyle w:val="BodyText"/>
              <w:numPr>
                <w:ilvl w:val="0"/>
                <w:numId w:val="35"/>
              </w:numPr>
              <w:ind w:left="290" w:hanging="290"/>
              <w:jc w:val="left"/>
              <w:rPr>
                <w:rFonts w:ascii="Arial" w:hAnsi="Arial" w:cs="Arial"/>
                <w:color w:val="00B050"/>
              </w:rPr>
            </w:pPr>
            <w:r w:rsidRPr="00DE6615">
              <w:rPr>
                <w:rFonts w:ascii="Arial" w:hAnsi="Arial" w:cs="Arial"/>
                <w:color w:val="00B050"/>
              </w:rPr>
              <w:t>Wall collision</w:t>
            </w:r>
          </w:p>
          <w:p w:rsidR="0088093E" w:rsidRPr="00DE6615" w:rsidRDefault="0088093E" w:rsidP="00DE6615">
            <w:pPr>
              <w:pStyle w:val="BodyText"/>
              <w:numPr>
                <w:ilvl w:val="0"/>
                <w:numId w:val="35"/>
              </w:numPr>
              <w:ind w:left="290" w:hanging="290"/>
              <w:jc w:val="left"/>
              <w:rPr>
                <w:rFonts w:ascii="Arial" w:hAnsi="Arial" w:cs="Arial"/>
                <w:color w:val="00B050"/>
              </w:rPr>
            </w:pPr>
            <w:r w:rsidRPr="00DE6615">
              <w:rPr>
                <w:rFonts w:ascii="Arial" w:hAnsi="Arial" w:cs="Arial"/>
                <w:color w:val="00B050"/>
              </w:rPr>
              <w:t>Camera transition</w:t>
            </w:r>
          </w:p>
        </w:tc>
      </w:tr>
    </w:tbl>
    <w:p w:rsidR="0088093E" w:rsidRPr="00825563" w:rsidRDefault="0088093E" w:rsidP="0088093E">
      <w:pPr>
        <w:rPr>
          <w:rFonts w:cs="Arial"/>
        </w:rPr>
      </w:pPr>
    </w:p>
    <w:p w:rsidR="0088093E" w:rsidRPr="00825563" w:rsidRDefault="0088093E" w:rsidP="0088093E">
      <w:pPr>
        <w:pStyle w:val="Heading4"/>
        <w:numPr>
          <w:ilvl w:val="3"/>
          <w:numId w:val="30"/>
        </w:numPr>
        <w:rPr>
          <w:rFonts w:cs="Arial"/>
        </w:rPr>
      </w:pPr>
      <w:r w:rsidRPr="00825563">
        <w:rPr>
          <w:rFonts w:cs="Arial"/>
        </w:rPr>
        <w:t>Climbing</w:t>
      </w:r>
    </w:p>
    <w:tbl>
      <w:tblPr>
        <w:tblW w:w="8923" w:type="dxa"/>
        <w:tblBorders>
          <w:top w:val="single" w:sz="12" w:space="0" w:color="7F7F7F"/>
          <w:left w:val="single" w:sz="12" w:space="0" w:color="7F7F7F"/>
          <w:bottom w:val="single" w:sz="12" w:space="0" w:color="7F7F7F"/>
          <w:right w:val="single" w:sz="12" w:space="0" w:color="7F7F7F"/>
          <w:insideH w:val="single" w:sz="4" w:space="0" w:color="D0CECE"/>
          <w:insideV w:val="single" w:sz="12" w:space="0" w:color="7F7F7F"/>
        </w:tblBorders>
        <w:tblLook w:val="04A0" w:firstRow="1" w:lastRow="0" w:firstColumn="1" w:lastColumn="0" w:noHBand="0" w:noVBand="1"/>
      </w:tblPr>
      <w:tblGrid>
        <w:gridCol w:w="2268"/>
        <w:gridCol w:w="6655"/>
      </w:tblGrid>
      <w:tr w:rsidR="00DE6615" w:rsidRPr="0014618E" w:rsidTr="00DE6615">
        <w:trPr>
          <w:trHeight w:val="567"/>
        </w:trPr>
        <w:tc>
          <w:tcPr>
            <w:tcW w:w="2268" w:type="dxa"/>
            <w:tcBorders>
              <w:top w:val="single" w:sz="12" w:space="0" w:color="7F7F7F"/>
              <w:left w:val="single" w:sz="12" w:space="0" w:color="7F7F7F"/>
              <w:bottom w:val="single" w:sz="4" w:space="0" w:color="F3F2F2"/>
              <w:right w:val="single" w:sz="12" w:space="0" w:color="7F7F7F"/>
            </w:tcBorders>
            <w:shd w:val="clear" w:color="auto" w:fill="auto"/>
            <w:vAlign w:val="center"/>
            <w:hideMark/>
          </w:tcPr>
          <w:p w:rsidR="0088093E" w:rsidRPr="00DE6615" w:rsidRDefault="0088093E" w:rsidP="00DE6615">
            <w:pPr>
              <w:pStyle w:val="BodyText"/>
              <w:jc w:val="left"/>
              <w:rPr>
                <w:rFonts w:ascii="Arial" w:hAnsi="Arial" w:cs="Arial"/>
                <w:b/>
                <w:bCs/>
                <w:color w:val="00B050"/>
              </w:rPr>
            </w:pPr>
            <w:r w:rsidRPr="00DE6615">
              <w:rPr>
                <w:rFonts w:ascii="Arial" w:hAnsi="Arial" w:cs="Arial"/>
                <w:b/>
                <w:bCs/>
                <w:color w:val="00B050"/>
              </w:rPr>
              <w:t>Description</w:t>
            </w:r>
          </w:p>
        </w:tc>
        <w:tc>
          <w:tcPr>
            <w:tcW w:w="6655" w:type="dxa"/>
            <w:tcBorders>
              <w:top w:val="single" w:sz="12" w:space="0" w:color="7F7F7F"/>
              <w:left w:val="single" w:sz="12" w:space="0" w:color="7F7F7F"/>
              <w:bottom w:val="single" w:sz="4" w:space="0" w:color="F3F2F2"/>
              <w:right w:val="single" w:sz="12" w:space="0" w:color="7F7F7F"/>
            </w:tcBorders>
            <w:shd w:val="clear" w:color="auto" w:fill="auto"/>
            <w:vAlign w:val="center"/>
            <w:hideMark/>
          </w:tcPr>
          <w:p w:rsidR="0088093E" w:rsidRPr="00DE6615" w:rsidRDefault="0088093E" w:rsidP="00DE6615">
            <w:pPr>
              <w:pStyle w:val="BodyText"/>
              <w:jc w:val="left"/>
              <w:rPr>
                <w:rFonts w:ascii="Arial" w:hAnsi="Arial" w:cs="Arial"/>
                <w:b/>
                <w:bCs/>
                <w:color w:val="00B050"/>
              </w:rPr>
            </w:pPr>
            <w:r w:rsidRPr="00DE6615">
              <w:rPr>
                <w:rFonts w:ascii="Arial" w:hAnsi="Arial" w:cs="Arial"/>
                <w:bCs/>
                <w:color w:val="00B050"/>
              </w:rPr>
              <w:t>The user climbs up a wall by using his hand to pull himself up.</w:t>
            </w:r>
          </w:p>
        </w:tc>
      </w:tr>
      <w:tr w:rsidR="00DE6615" w:rsidRPr="0014618E" w:rsidTr="00DE6615">
        <w:trPr>
          <w:trHeight w:val="567"/>
        </w:trPr>
        <w:tc>
          <w:tcPr>
            <w:tcW w:w="2268" w:type="dxa"/>
            <w:tcBorders>
              <w:top w:val="single" w:sz="4" w:space="0" w:color="D0CECE"/>
              <w:left w:val="single" w:sz="12" w:space="0" w:color="7F7F7F"/>
              <w:bottom w:val="single" w:sz="4" w:space="0" w:color="D0CECE"/>
              <w:right w:val="single" w:sz="12" w:space="0" w:color="7F7F7F"/>
            </w:tcBorders>
            <w:shd w:val="clear" w:color="auto" w:fill="F2F2F2"/>
            <w:vAlign w:val="center"/>
            <w:hideMark/>
          </w:tcPr>
          <w:p w:rsidR="0088093E" w:rsidRPr="00DE6615" w:rsidRDefault="0088093E" w:rsidP="00DE6615">
            <w:pPr>
              <w:pStyle w:val="BodyText"/>
              <w:jc w:val="left"/>
              <w:rPr>
                <w:rFonts w:ascii="Arial" w:hAnsi="Arial" w:cs="Arial"/>
                <w:b/>
                <w:bCs/>
                <w:color w:val="00B050"/>
              </w:rPr>
            </w:pPr>
            <w:r w:rsidRPr="00DE6615">
              <w:rPr>
                <w:rFonts w:ascii="Arial" w:hAnsi="Arial" w:cs="Arial"/>
                <w:b/>
                <w:bCs/>
                <w:color w:val="00B050"/>
              </w:rPr>
              <w:t>Physical Translocation</w:t>
            </w:r>
          </w:p>
        </w:tc>
        <w:tc>
          <w:tcPr>
            <w:tcW w:w="6655" w:type="dxa"/>
            <w:tcBorders>
              <w:top w:val="single" w:sz="4" w:space="0" w:color="D0CECE"/>
              <w:left w:val="single" w:sz="12" w:space="0" w:color="7F7F7F"/>
              <w:bottom w:val="single" w:sz="4" w:space="0" w:color="D0CECE"/>
              <w:right w:val="single" w:sz="12" w:space="0" w:color="7F7F7F"/>
            </w:tcBorders>
            <w:shd w:val="clear" w:color="auto" w:fill="F2F2F2"/>
            <w:vAlign w:val="center"/>
            <w:hideMark/>
          </w:tcPr>
          <w:p w:rsidR="0088093E" w:rsidRPr="00DE6615" w:rsidRDefault="0088093E" w:rsidP="00DE6615">
            <w:pPr>
              <w:pStyle w:val="BodyText"/>
              <w:jc w:val="left"/>
              <w:rPr>
                <w:rFonts w:ascii="Arial" w:hAnsi="Arial" w:cs="Arial"/>
                <w:color w:val="00B050"/>
              </w:rPr>
            </w:pPr>
            <w:r w:rsidRPr="00DE6615">
              <w:rPr>
                <w:rFonts w:ascii="Arial" w:hAnsi="Arial" w:cs="Arial"/>
                <w:color w:val="00B050"/>
              </w:rPr>
              <w:t>No, the physical location of the user does not change.</w:t>
            </w:r>
          </w:p>
        </w:tc>
      </w:tr>
      <w:tr w:rsidR="00DE6615" w:rsidRPr="0014618E" w:rsidTr="00DE6615">
        <w:trPr>
          <w:trHeight w:val="567"/>
        </w:trPr>
        <w:tc>
          <w:tcPr>
            <w:tcW w:w="2268" w:type="dxa"/>
            <w:tcBorders>
              <w:top w:val="single" w:sz="4" w:space="0" w:color="D0CECE"/>
              <w:left w:val="single" w:sz="12" w:space="0" w:color="7F7F7F"/>
              <w:bottom w:val="single" w:sz="4" w:space="0" w:color="D0CECE"/>
              <w:right w:val="single" w:sz="12" w:space="0" w:color="7F7F7F"/>
            </w:tcBorders>
            <w:shd w:val="clear" w:color="auto" w:fill="auto"/>
            <w:vAlign w:val="center"/>
            <w:hideMark/>
          </w:tcPr>
          <w:p w:rsidR="0088093E" w:rsidRPr="00DE6615" w:rsidRDefault="0088093E" w:rsidP="00DE6615">
            <w:pPr>
              <w:pStyle w:val="BodyText"/>
              <w:jc w:val="left"/>
              <w:rPr>
                <w:rFonts w:ascii="Arial" w:hAnsi="Arial" w:cs="Arial"/>
                <w:b/>
                <w:bCs/>
                <w:color w:val="00B050"/>
              </w:rPr>
            </w:pPr>
            <w:r w:rsidRPr="00DE6615">
              <w:rPr>
                <w:rFonts w:ascii="Arial" w:hAnsi="Arial" w:cs="Arial"/>
                <w:b/>
                <w:bCs/>
                <w:color w:val="00B050"/>
              </w:rPr>
              <w:t>Physical Movement</w:t>
            </w:r>
          </w:p>
        </w:tc>
        <w:tc>
          <w:tcPr>
            <w:tcW w:w="6655" w:type="dxa"/>
            <w:tcBorders>
              <w:top w:val="single" w:sz="4" w:space="0" w:color="D0CECE"/>
              <w:left w:val="single" w:sz="12" w:space="0" w:color="7F7F7F"/>
              <w:bottom w:val="single" w:sz="4" w:space="0" w:color="D0CECE"/>
              <w:right w:val="single" w:sz="12" w:space="0" w:color="7F7F7F"/>
            </w:tcBorders>
            <w:shd w:val="clear" w:color="auto" w:fill="auto"/>
            <w:vAlign w:val="center"/>
            <w:hideMark/>
          </w:tcPr>
          <w:p w:rsidR="0088093E" w:rsidRPr="00DE6615" w:rsidRDefault="0088093E" w:rsidP="00DE6615">
            <w:pPr>
              <w:pStyle w:val="BodyText"/>
              <w:jc w:val="left"/>
              <w:rPr>
                <w:rFonts w:ascii="Arial" w:hAnsi="Arial" w:cs="Arial"/>
                <w:color w:val="00B050"/>
              </w:rPr>
            </w:pPr>
            <w:r w:rsidRPr="00DE6615">
              <w:rPr>
                <w:rFonts w:ascii="Arial" w:hAnsi="Arial" w:cs="Arial"/>
                <w:color w:val="00B050"/>
              </w:rPr>
              <w:t>Yes, the user is required to move his hand as if he is climbing up a wall.</w:t>
            </w:r>
          </w:p>
        </w:tc>
      </w:tr>
      <w:tr w:rsidR="00DE6615" w:rsidRPr="00B15DA6" w:rsidTr="00DE6615">
        <w:trPr>
          <w:trHeight w:val="567"/>
        </w:trPr>
        <w:tc>
          <w:tcPr>
            <w:tcW w:w="2268" w:type="dxa"/>
            <w:tcBorders>
              <w:top w:val="single" w:sz="4" w:space="0" w:color="D0CECE"/>
              <w:left w:val="single" w:sz="12" w:space="0" w:color="7F7F7F"/>
              <w:bottom w:val="single" w:sz="4" w:space="0" w:color="D0CECE"/>
              <w:right w:val="single" w:sz="12" w:space="0" w:color="7F7F7F"/>
            </w:tcBorders>
            <w:shd w:val="clear" w:color="auto" w:fill="F2F2F2"/>
            <w:vAlign w:val="center"/>
            <w:hideMark/>
          </w:tcPr>
          <w:p w:rsidR="0088093E" w:rsidRPr="00DE6615" w:rsidRDefault="0088093E" w:rsidP="00DE6615">
            <w:pPr>
              <w:pStyle w:val="BodyText"/>
              <w:jc w:val="left"/>
              <w:rPr>
                <w:rFonts w:ascii="Arial" w:hAnsi="Arial" w:cs="Arial"/>
                <w:b/>
                <w:bCs/>
                <w:color w:val="00B050"/>
              </w:rPr>
            </w:pPr>
            <w:r w:rsidRPr="00DE6615">
              <w:rPr>
                <w:rFonts w:ascii="Arial" w:hAnsi="Arial" w:cs="Arial"/>
                <w:b/>
                <w:bCs/>
                <w:color w:val="00B050"/>
              </w:rPr>
              <w:t>Parameters</w:t>
            </w:r>
          </w:p>
        </w:tc>
        <w:tc>
          <w:tcPr>
            <w:tcW w:w="6655" w:type="dxa"/>
            <w:tcBorders>
              <w:top w:val="single" w:sz="4" w:space="0" w:color="D0CECE"/>
              <w:left w:val="single" w:sz="12" w:space="0" w:color="7F7F7F"/>
              <w:bottom w:val="single" w:sz="4" w:space="0" w:color="D0CECE"/>
              <w:right w:val="single" w:sz="12" w:space="0" w:color="7F7F7F"/>
            </w:tcBorders>
            <w:shd w:val="clear" w:color="auto" w:fill="F2F2F2"/>
            <w:vAlign w:val="center"/>
            <w:hideMark/>
          </w:tcPr>
          <w:p w:rsidR="0088093E" w:rsidRPr="00DE6615" w:rsidRDefault="0088093E" w:rsidP="00DE6615">
            <w:pPr>
              <w:pStyle w:val="BodyText"/>
              <w:numPr>
                <w:ilvl w:val="0"/>
                <w:numId w:val="35"/>
              </w:numPr>
              <w:ind w:left="290" w:hanging="290"/>
              <w:jc w:val="left"/>
              <w:rPr>
                <w:rFonts w:ascii="Arial" w:hAnsi="Arial" w:cs="Arial"/>
                <w:color w:val="00B050"/>
              </w:rPr>
            </w:pPr>
            <w:r w:rsidRPr="00DE6615">
              <w:rPr>
                <w:rFonts w:ascii="Arial" w:hAnsi="Arial" w:cs="Arial"/>
                <w:color w:val="00B050"/>
              </w:rPr>
              <w:t>Location (head)</w:t>
            </w:r>
          </w:p>
          <w:p w:rsidR="0088093E" w:rsidRPr="00DE6615" w:rsidRDefault="0088093E" w:rsidP="00DE6615">
            <w:pPr>
              <w:pStyle w:val="BodyText"/>
              <w:numPr>
                <w:ilvl w:val="0"/>
                <w:numId w:val="35"/>
              </w:numPr>
              <w:ind w:left="290" w:hanging="290"/>
              <w:jc w:val="left"/>
              <w:rPr>
                <w:rFonts w:ascii="Arial" w:hAnsi="Arial" w:cs="Arial"/>
                <w:color w:val="00B050"/>
              </w:rPr>
            </w:pPr>
            <w:r w:rsidRPr="00DE6615">
              <w:rPr>
                <w:rFonts w:ascii="Arial" w:hAnsi="Arial" w:cs="Arial"/>
                <w:color w:val="00B050"/>
              </w:rPr>
              <w:t>Camera direction</w:t>
            </w:r>
          </w:p>
          <w:p w:rsidR="0088093E" w:rsidRPr="00DE6615" w:rsidRDefault="0088093E" w:rsidP="00DE6615">
            <w:pPr>
              <w:pStyle w:val="BodyText"/>
              <w:numPr>
                <w:ilvl w:val="0"/>
                <w:numId w:val="35"/>
              </w:numPr>
              <w:ind w:left="290" w:hanging="290"/>
              <w:jc w:val="left"/>
              <w:rPr>
                <w:rFonts w:ascii="Arial" w:hAnsi="Arial" w:cs="Arial"/>
                <w:color w:val="00B050"/>
              </w:rPr>
            </w:pPr>
            <w:r w:rsidRPr="00DE6615">
              <w:rPr>
                <w:rFonts w:ascii="Arial" w:hAnsi="Arial" w:cs="Arial"/>
                <w:color w:val="00B050"/>
              </w:rPr>
              <w:t>Scaling</w:t>
            </w:r>
          </w:p>
        </w:tc>
      </w:tr>
      <w:tr w:rsidR="00DE6615" w:rsidRPr="0014618E" w:rsidTr="00DE6615">
        <w:trPr>
          <w:trHeight w:val="567"/>
        </w:trPr>
        <w:tc>
          <w:tcPr>
            <w:tcW w:w="2268" w:type="dxa"/>
            <w:tcBorders>
              <w:top w:val="single" w:sz="4" w:space="0" w:color="F3F2F2"/>
              <w:left w:val="single" w:sz="12" w:space="0" w:color="7F7F7F"/>
              <w:bottom w:val="single" w:sz="12" w:space="0" w:color="7F7F7F"/>
              <w:right w:val="single" w:sz="12" w:space="0" w:color="7F7F7F"/>
            </w:tcBorders>
            <w:shd w:val="clear" w:color="auto" w:fill="auto"/>
            <w:vAlign w:val="center"/>
            <w:hideMark/>
          </w:tcPr>
          <w:p w:rsidR="0088093E" w:rsidRPr="00DE6615" w:rsidRDefault="0088093E" w:rsidP="00DE6615">
            <w:pPr>
              <w:pStyle w:val="BodyText"/>
              <w:jc w:val="left"/>
              <w:rPr>
                <w:rFonts w:ascii="Arial" w:hAnsi="Arial" w:cs="Arial"/>
                <w:b/>
                <w:bCs/>
                <w:color w:val="00B050"/>
              </w:rPr>
            </w:pPr>
            <w:r w:rsidRPr="00DE6615">
              <w:rPr>
                <w:rFonts w:ascii="Arial" w:hAnsi="Arial" w:cs="Arial"/>
                <w:b/>
                <w:bCs/>
                <w:color w:val="00B050"/>
              </w:rPr>
              <w:t>Problems</w:t>
            </w:r>
          </w:p>
        </w:tc>
        <w:tc>
          <w:tcPr>
            <w:tcW w:w="6655" w:type="dxa"/>
            <w:tcBorders>
              <w:top w:val="single" w:sz="4" w:space="0" w:color="D0CECE"/>
              <w:left w:val="single" w:sz="12" w:space="0" w:color="7F7F7F"/>
              <w:bottom w:val="single" w:sz="12" w:space="0" w:color="7F7F7F"/>
              <w:right w:val="single" w:sz="12" w:space="0" w:color="7F7F7F"/>
            </w:tcBorders>
            <w:shd w:val="clear" w:color="auto" w:fill="auto"/>
            <w:vAlign w:val="center"/>
            <w:hideMark/>
          </w:tcPr>
          <w:p w:rsidR="0088093E" w:rsidRPr="00DE6615" w:rsidRDefault="0088093E" w:rsidP="00DE6615">
            <w:pPr>
              <w:pStyle w:val="BodyText"/>
              <w:numPr>
                <w:ilvl w:val="0"/>
                <w:numId w:val="35"/>
              </w:numPr>
              <w:ind w:left="290" w:hanging="290"/>
              <w:jc w:val="left"/>
              <w:rPr>
                <w:rFonts w:ascii="Arial" w:hAnsi="Arial" w:cs="Arial"/>
                <w:color w:val="00B050"/>
              </w:rPr>
            </w:pPr>
            <w:r w:rsidRPr="00DE6615">
              <w:rPr>
                <w:rFonts w:ascii="Arial" w:hAnsi="Arial" w:cs="Arial"/>
                <w:color w:val="00B050"/>
              </w:rPr>
              <w:t>Probably needs to be combined with another method.</w:t>
            </w:r>
          </w:p>
        </w:tc>
      </w:tr>
    </w:tbl>
    <w:p w:rsidR="0088093E" w:rsidRPr="00825563" w:rsidRDefault="0088093E" w:rsidP="0088093E">
      <w:pPr>
        <w:rPr>
          <w:rFonts w:cs="Arial"/>
        </w:rPr>
      </w:pPr>
    </w:p>
    <w:p w:rsidR="0088093E" w:rsidRPr="00825563" w:rsidRDefault="0088093E" w:rsidP="0088093E">
      <w:pPr>
        <w:pStyle w:val="Heading4"/>
        <w:numPr>
          <w:ilvl w:val="3"/>
          <w:numId w:val="30"/>
        </w:numPr>
        <w:rPr>
          <w:rFonts w:cs="Arial"/>
        </w:rPr>
      </w:pPr>
      <w:r w:rsidRPr="00825563">
        <w:rPr>
          <w:rFonts w:cs="Arial"/>
        </w:rPr>
        <w:t xml:space="preserve">Flying </w:t>
      </w:r>
    </w:p>
    <w:tbl>
      <w:tblPr>
        <w:tblW w:w="8923" w:type="dxa"/>
        <w:tblBorders>
          <w:top w:val="single" w:sz="12" w:space="0" w:color="7F7F7F"/>
          <w:left w:val="single" w:sz="12" w:space="0" w:color="7F7F7F"/>
          <w:bottom w:val="single" w:sz="12" w:space="0" w:color="7F7F7F"/>
          <w:right w:val="single" w:sz="12" w:space="0" w:color="7F7F7F"/>
          <w:insideH w:val="single" w:sz="4" w:space="0" w:color="D0CECE"/>
          <w:insideV w:val="single" w:sz="12" w:space="0" w:color="7F7F7F"/>
        </w:tblBorders>
        <w:tblLook w:val="04A0" w:firstRow="1" w:lastRow="0" w:firstColumn="1" w:lastColumn="0" w:noHBand="0" w:noVBand="1"/>
      </w:tblPr>
      <w:tblGrid>
        <w:gridCol w:w="2268"/>
        <w:gridCol w:w="6655"/>
      </w:tblGrid>
      <w:tr w:rsidR="00DE6615" w:rsidRPr="0014618E" w:rsidTr="00DE6615">
        <w:trPr>
          <w:trHeight w:val="567"/>
        </w:trPr>
        <w:tc>
          <w:tcPr>
            <w:tcW w:w="2268" w:type="dxa"/>
            <w:tcBorders>
              <w:top w:val="single" w:sz="12" w:space="0" w:color="7F7F7F"/>
              <w:left w:val="single" w:sz="12" w:space="0" w:color="7F7F7F"/>
              <w:bottom w:val="single" w:sz="4" w:space="0" w:color="F3F2F2"/>
              <w:right w:val="single" w:sz="12" w:space="0" w:color="7F7F7F"/>
            </w:tcBorders>
            <w:shd w:val="clear" w:color="auto" w:fill="auto"/>
            <w:vAlign w:val="center"/>
            <w:hideMark/>
          </w:tcPr>
          <w:p w:rsidR="0088093E" w:rsidRPr="00DE6615" w:rsidRDefault="0088093E" w:rsidP="00DE6615">
            <w:pPr>
              <w:pStyle w:val="BodyText"/>
              <w:jc w:val="left"/>
              <w:rPr>
                <w:rFonts w:ascii="Arial" w:hAnsi="Arial" w:cs="Arial"/>
                <w:b/>
                <w:bCs/>
                <w:color w:val="00B050"/>
              </w:rPr>
            </w:pPr>
            <w:r w:rsidRPr="00DE6615">
              <w:rPr>
                <w:rFonts w:ascii="Arial" w:hAnsi="Arial" w:cs="Arial"/>
                <w:b/>
                <w:bCs/>
                <w:color w:val="00B050"/>
              </w:rPr>
              <w:t>Description</w:t>
            </w:r>
          </w:p>
        </w:tc>
        <w:tc>
          <w:tcPr>
            <w:tcW w:w="6655" w:type="dxa"/>
            <w:tcBorders>
              <w:top w:val="single" w:sz="12" w:space="0" w:color="7F7F7F"/>
              <w:left w:val="single" w:sz="12" w:space="0" w:color="7F7F7F"/>
              <w:bottom w:val="single" w:sz="4" w:space="0" w:color="F3F2F2"/>
              <w:right w:val="single" w:sz="12" w:space="0" w:color="7F7F7F"/>
            </w:tcBorders>
            <w:shd w:val="clear" w:color="auto" w:fill="auto"/>
            <w:vAlign w:val="center"/>
            <w:hideMark/>
          </w:tcPr>
          <w:p w:rsidR="0088093E" w:rsidRPr="00DE6615" w:rsidRDefault="0088093E" w:rsidP="00DE6615">
            <w:pPr>
              <w:pStyle w:val="BodyText"/>
              <w:jc w:val="left"/>
              <w:rPr>
                <w:rFonts w:ascii="Arial" w:hAnsi="Arial" w:cs="Arial"/>
                <w:b/>
                <w:bCs/>
                <w:color w:val="00B050"/>
              </w:rPr>
            </w:pPr>
            <w:r w:rsidRPr="00DE6615">
              <w:rPr>
                <w:rFonts w:ascii="Arial" w:hAnsi="Arial" w:cs="Arial"/>
                <w:bCs/>
                <w:color w:val="00B050"/>
              </w:rPr>
              <w:t>The user flies by using his hand / controllers like wings to navigate horizontally and vertically.</w:t>
            </w:r>
          </w:p>
        </w:tc>
      </w:tr>
      <w:tr w:rsidR="00DE6615" w:rsidRPr="0014618E" w:rsidTr="00DE6615">
        <w:trPr>
          <w:trHeight w:val="567"/>
        </w:trPr>
        <w:tc>
          <w:tcPr>
            <w:tcW w:w="2268" w:type="dxa"/>
            <w:tcBorders>
              <w:top w:val="single" w:sz="4" w:space="0" w:color="D0CECE"/>
              <w:left w:val="single" w:sz="12" w:space="0" w:color="7F7F7F"/>
              <w:bottom w:val="single" w:sz="4" w:space="0" w:color="D0CECE"/>
              <w:right w:val="single" w:sz="12" w:space="0" w:color="7F7F7F"/>
            </w:tcBorders>
            <w:shd w:val="clear" w:color="auto" w:fill="F2F2F2"/>
            <w:vAlign w:val="center"/>
            <w:hideMark/>
          </w:tcPr>
          <w:p w:rsidR="0088093E" w:rsidRPr="00DE6615" w:rsidRDefault="0088093E" w:rsidP="00DE6615">
            <w:pPr>
              <w:pStyle w:val="BodyText"/>
              <w:jc w:val="left"/>
              <w:rPr>
                <w:rFonts w:ascii="Arial" w:hAnsi="Arial" w:cs="Arial"/>
                <w:b/>
                <w:bCs/>
                <w:color w:val="00B050"/>
              </w:rPr>
            </w:pPr>
            <w:r w:rsidRPr="00DE6615">
              <w:rPr>
                <w:rFonts w:ascii="Arial" w:hAnsi="Arial" w:cs="Arial"/>
                <w:b/>
                <w:bCs/>
                <w:color w:val="00B050"/>
              </w:rPr>
              <w:lastRenderedPageBreak/>
              <w:t>Physical Translocation</w:t>
            </w:r>
          </w:p>
        </w:tc>
        <w:tc>
          <w:tcPr>
            <w:tcW w:w="6655" w:type="dxa"/>
            <w:tcBorders>
              <w:top w:val="single" w:sz="4" w:space="0" w:color="D0CECE"/>
              <w:left w:val="single" w:sz="12" w:space="0" w:color="7F7F7F"/>
              <w:bottom w:val="single" w:sz="4" w:space="0" w:color="D0CECE"/>
              <w:right w:val="single" w:sz="12" w:space="0" w:color="7F7F7F"/>
            </w:tcBorders>
            <w:shd w:val="clear" w:color="auto" w:fill="F2F2F2"/>
            <w:vAlign w:val="center"/>
            <w:hideMark/>
          </w:tcPr>
          <w:p w:rsidR="0088093E" w:rsidRPr="00DE6615" w:rsidRDefault="0088093E" w:rsidP="00DE6615">
            <w:pPr>
              <w:pStyle w:val="BodyText"/>
              <w:jc w:val="left"/>
              <w:rPr>
                <w:rFonts w:ascii="Arial" w:hAnsi="Arial" w:cs="Arial"/>
                <w:color w:val="00B050"/>
              </w:rPr>
            </w:pPr>
            <w:r w:rsidRPr="00DE6615">
              <w:rPr>
                <w:rFonts w:ascii="Arial" w:hAnsi="Arial" w:cs="Arial"/>
                <w:color w:val="00B050"/>
              </w:rPr>
              <w:t>No, no translocation in the physical room required.</w:t>
            </w:r>
          </w:p>
        </w:tc>
      </w:tr>
      <w:tr w:rsidR="00DE6615" w:rsidRPr="0014618E" w:rsidTr="00DE6615">
        <w:trPr>
          <w:trHeight w:val="567"/>
        </w:trPr>
        <w:tc>
          <w:tcPr>
            <w:tcW w:w="2268" w:type="dxa"/>
            <w:tcBorders>
              <w:top w:val="single" w:sz="4" w:space="0" w:color="D0CECE"/>
              <w:left w:val="single" w:sz="12" w:space="0" w:color="7F7F7F"/>
              <w:bottom w:val="single" w:sz="4" w:space="0" w:color="D0CECE"/>
              <w:right w:val="single" w:sz="12" w:space="0" w:color="7F7F7F"/>
            </w:tcBorders>
            <w:shd w:val="clear" w:color="auto" w:fill="auto"/>
            <w:vAlign w:val="center"/>
            <w:hideMark/>
          </w:tcPr>
          <w:p w:rsidR="0088093E" w:rsidRPr="00DE6615" w:rsidRDefault="0088093E" w:rsidP="00DE6615">
            <w:pPr>
              <w:pStyle w:val="BodyText"/>
              <w:jc w:val="left"/>
              <w:rPr>
                <w:rFonts w:ascii="Arial" w:hAnsi="Arial" w:cs="Arial"/>
                <w:b/>
                <w:bCs/>
                <w:color w:val="00B050"/>
              </w:rPr>
            </w:pPr>
            <w:r w:rsidRPr="00DE6615">
              <w:rPr>
                <w:rFonts w:ascii="Arial" w:hAnsi="Arial" w:cs="Arial"/>
                <w:b/>
                <w:bCs/>
                <w:color w:val="00B050"/>
              </w:rPr>
              <w:t>Physical Movement</w:t>
            </w:r>
          </w:p>
        </w:tc>
        <w:tc>
          <w:tcPr>
            <w:tcW w:w="6655" w:type="dxa"/>
            <w:tcBorders>
              <w:top w:val="single" w:sz="4" w:space="0" w:color="D0CECE"/>
              <w:left w:val="single" w:sz="12" w:space="0" w:color="7F7F7F"/>
              <w:bottom w:val="single" w:sz="4" w:space="0" w:color="D0CECE"/>
              <w:right w:val="single" w:sz="12" w:space="0" w:color="7F7F7F"/>
            </w:tcBorders>
            <w:shd w:val="clear" w:color="auto" w:fill="auto"/>
            <w:vAlign w:val="center"/>
            <w:hideMark/>
          </w:tcPr>
          <w:p w:rsidR="0088093E" w:rsidRPr="00DE6615" w:rsidRDefault="0088093E" w:rsidP="00DE6615">
            <w:pPr>
              <w:pStyle w:val="BodyText"/>
              <w:jc w:val="left"/>
              <w:rPr>
                <w:rFonts w:ascii="Arial" w:hAnsi="Arial" w:cs="Arial"/>
                <w:color w:val="00B050"/>
              </w:rPr>
            </w:pPr>
            <w:r w:rsidRPr="00DE6615">
              <w:rPr>
                <w:rFonts w:ascii="Arial" w:hAnsi="Arial" w:cs="Arial"/>
                <w:color w:val="00B050"/>
              </w:rPr>
              <w:t>Yes, the user uses his hand / arms like wings of a plane.</w:t>
            </w:r>
          </w:p>
        </w:tc>
      </w:tr>
      <w:tr w:rsidR="00DE6615" w:rsidRPr="00B15DA6" w:rsidTr="00DE6615">
        <w:trPr>
          <w:trHeight w:val="567"/>
        </w:trPr>
        <w:tc>
          <w:tcPr>
            <w:tcW w:w="2268" w:type="dxa"/>
            <w:tcBorders>
              <w:top w:val="single" w:sz="4" w:space="0" w:color="D0CECE"/>
              <w:left w:val="single" w:sz="12" w:space="0" w:color="7F7F7F"/>
              <w:bottom w:val="single" w:sz="4" w:space="0" w:color="D0CECE"/>
              <w:right w:val="single" w:sz="12" w:space="0" w:color="7F7F7F"/>
            </w:tcBorders>
            <w:shd w:val="clear" w:color="auto" w:fill="F2F2F2"/>
            <w:vAlign w:val="center"/>
            <w:hideMark/>
          </w:tcPr>
          <w:p w:rsidR="0088093E" w:rsidRPr="00DE6615" w:rsidRDefault="0088093E" w:rsidP="00DE6615">
            <w:pPr>
              <w:pStyle w:val="BodyText"/>
              <w:jc w:val="left"/>
              <w:rPr>
                <w:rFonts w:ascii="Arial" w:hAnsi="Arial" w:cs="Arial"/>
                <w:b/>
                <w:bCs/>
                <w:color w:val="00B050"/>
              </w:rPr>
            </w:pPr>
            <w:r w:rsidRPr="00DE6615">
              <w:rPr>
                <w:rFonts w:ascii="Arial" w:hAnsi="Arial" w:cs="Arial"/>
                <w:b/>
                <w:bCs/>
                <w:color w:val="00B050"/>
              </w:rPr>
              <w:t>Parameters</w:t>
            </w:r>
          </w:p>
        </w:tc>
        <w:tc>
          <w:tcPr>
            <w:tcW w:w="6655" w:type="dxa"/>
            <w:tcBorders>
              <w:top w:val="single" w:sz="4" w:space="0" w:color="D0CECE"/>
              <w:left w:val="single" w:sz="12" w:space="0" w:color="7F7F7F"/>
              <w:bottom w:val="single" w:sz="4" w:space="0" w:color="D0CECE"/>
              <w:right w:val="single" w:sz="12" w:space="0" w:color="7F7F7F"/>
            </w:tcBorders>
            <w:shd w:val="clear" w:color="auto" w:fill="F2F2F2"/>
            <w:vAlign w:val="center"/>
            <w:hideMark/>
          </w:tcPr>
          <w:p w:rsidR="0088093E" w:rsidRPr="00DE6615" w:rsidRDefault="0088093E" w:rsidP="00DE6615">
            <w:pPr>
              <w:pStyle w:val="BodyText"/>
              <w:numPr>
                <w:ilvl w:val="0"/>
                <w:numId w:val="35"/>
              </w:numPr>
              <w:ind w:left="290" w:hanging="290"/>
              <w:jc w:val="left"/>
              <w:rPr>
                <w:rFonts w:ascii="Arial" w:hAnsi="Arial" w:cs="Arial"/>
                <w:color w:val="00B050"/>
              </w:rPr>
            </w:pPr>
            <w:r w:rsidRPr="00DE6615">
              <w:rPr>
                <w:rFonts w:ascii="Arial" w:hAnsi="Arial" w:cs="Arial"/>
                <w:color w:val="00B050"/>
              </w:rPr>
              <w:t>Location</w:t>
            </w:r>
          </w:p>
          <w:p w:rsidR="0088093E" w:rsidRPr="00DE6615" w:rsidRDefault="0088093E" w:rsidP="00DE6615">
            <w:pPr>
              <w:pStyle w:val="BodyText"/>
              <w:numPr>
                <w:ilvl w:val="0"/>
                <w:numId w:val="35"/>
              </w:numPr>
              <w:ind w:left="290" w:hanging="290"/>
              <w:jc w:val="left"/>
              <w:rPr>
                <w:rFonts w:ascii="Arial" w:hAnsi="Arial" w:cs="Arial"/>
                <w:color w:val="00B050"/>
              </w:rPr>
            </w:pPr>
            <w:r w:rsidRPr="00DE6615">
              <w:rPr>
                <w:rFonts w:ascii="Arial" w:hAnsi="Arial" w:cs="Arial"/>
                <w:color w:val="00B050"/>
              </w:rPr>
              <w:t>Speed</w:t>
            </w:r>
          </w:p>
          <w:p w:rsidR="0088093E" w:rsidRPr="00DE6615" w:rsidRDefault="0088093E" w:rsidP="00DE6615">
            <w:pPr>
              <w:pStyle w:val="BodyText"/>
              <w:numPr>
                <w:ilvl w:val="0"/>
                <w:numId w:val="35"/>
              </w:numPr>
              <w:ind w:left="290" w:hanging="290"/>
              <w:jc w:val="left"/>
              <w:rPr>
                <w:rFonts w:ascii="Arial" w:hAnsi="Arial" w:cs="Arial"/>
                <w:color w:val="00B050"/>
              </w:rPr>
            </w:pPr>
            <w:r w:rsidRPr="00DE6615">
              <w:rPr>
                <w:rFonts w:ascii="Arial" w:hAnsi="Arial" w:cs="Arial"/>
                <w:color w:val="00B050"/>
              </w:rPr>
              <w:t>Acceleration</w:t>
            </w:r>
          </w:p>
          <w:p w:rsidR="0088093E" w:rsidRPr="00DE6615" w:rsidRDefault="0088093E" w:rsidP="00DE6615">
            <w:pPr>
              <w:pStyle w:val="BodyText"/>
              <w:numPr>
                <w:ilvl w:val="0"/>
                <w:numId w:val="35"/>
              </w:numPr>
              <w:ind w:left="290" w:hanging="290"/>
              <w:jc w:val="left"/>
              <w:rPr>
                <w:rFonts w:ascii="Arial" w:hAnsi="Arial" w:cs="Arial"/>
                <w:color w:val="00B050"/>
              </w:rPr>
            </w:pPr>
            <w:r w:rsidRPr="00DE6615">
              <w:rPr>
                <w:rFonts w:ascii="Arial" w:hAnsi="Arial" w:cs="Arial"/>
                <w:color w:val="00B050"/>
              </w:rPr>
              <w:t>Deceleration</w:t>
            </w:r>
          </w:p>
          <w:p w:rsidR="0088093E" w:rsidRPr="00DE6615" w:rsidRDefault="0088093E" w:rsidP="00DE6615">
            <w:pPr>
              <w:pStyle w:val="BodyText"/>
              <w:numPr>
                <w:ilvl w:val="0"/>
                <w:numId w:val="35"/>
              </w:numPr>
              <w:ind w:left="290" w:hanging="290"/>
              <w:jc w:val="left"/>
              <w:rPr>
                <w:rFonts w:ascii="Arial" w:hAnsi="Arial" w:cs="Arial"/>
                <w:color w:val="00B050"/>
              </w:rPr>
            </w:pPr>
            <w:r w:rsidRPr="00DE6615">
              <w:rPr>
                <w:rFonts w:ascii="Arial" w:hAnsi="Arial" w:cs="Arial"/>
                <w:color w:val="00B050"/>
              </w:rPr>
              <w:t>Camera direction</w:t>
            </w:r>
          </w:p>
          <w:p w:rsidR="0088093E" w:rsidRPr="00DE6615" w:rsidRDefault="0088093E" w:rsidP="00DE6615">
            <w:pPr>
              <w:pStyle w:val="BodyText"/>
              <w:numPr>
                <w:ilvl w:val="0"/>
                <w:numId w:val="35"/>
              </w:numPr>
              <w:ind w:left="290" w:hanging="290"/>
              <w:jc w:val="left"/>
              <w:rPr>
                <w:rFonts w:ascii="Arial" w:hAnsi="Arial" w:cs="Arial"/>
                <w:color w:val="00B050"/>
              </w:rPr>
            </w:pPr>
            <w:r w:rsidRPr="00DE6615">
              <w:rPr>
                <w:rFonts w:ascii="Arial" w:hAnsi="Arial" w:cs="Arial"/>
                <w:color w:val="00B050"/>
              </w:rPr>
              <w:t>Scaling</w:t>
            </w:r>
          </w:p>
        </w:tc>
      </w:tr>
      <w:tr w:rsidR="00DE6615" w:rsidRPr="00B15DA6" w:rsidTr="00DE6615">
        <w:trPr>
          <w:trHeight w:val="567"/>
        </w:trPr>
        <w:tc>
          <w:tcPr>
            <w:tcW w:w="2268" w:type="dxa"/>
            <w:tcBorders>
              <w:top w:val="single" w:sz="4" w:space="0" w:color="F3F2F2"/>
              <w:left w:val="single" w:sz="12" w:space="0" w:color="7F7F7F"/>
              <w:bottom w:val="single" w:sz="12" w:space="0" w:color="7F7F7F"/>
              <w:right w:val="single" w:sz="12" w:space="0" w:color="7F7F7F"/>
            </w:tcBorders>
            <w:shd w:val="clear" w:color="auto" w:fill="auto"/>
            <w:vAlign w:val="center"/>
            <w:hideMark/>
          </w:tcPr>
          <w:p w:rsidR="0088093E" w:rsidRPr="00DE6615" w:rsidRDefault="0088093E" w:rsidP="00DE6615">
            <w:pPr>
              <w:pStyle w:val="BodyText"/>
              <w:jc w:val="left"/>
              <w:rPr>
                <w:rFonts w:ascii="Arial" w:hAnsi="Arial" w:cs="Arial"/>
                <w:b/>
                <w:bCs/>
                <w:color w:val="00B050"/>
              </w:rPr>
            </w:pPr>
            <w:r w:rsidRPr="00DE6615">
              <w:rPr>
                <w:rFonts w:ascii="Arial" w:hAnsi="Arial" w:cs="Arial"/>
                <w:b/>
                <w:bCs/>
                <w:color w:val="00B050"/>
              </w:rPr>
              <w:t>Problems</w:t>
            </w:r>
          </w:p>
        </w:tc>
        <w:tc>
          <w:tcPr>
            <w:tcW w:w="6655" w:type="dxa"/>
            <w:tcBorders>
              <w:top w:val="single" w:sz="4" w:space="0" w:color="D0CECE"/>
              <w:left w:val="single" w:sz="12" w:space="0" w:color="7F7F7F"/>
              <w:bottom w:val="single" w:sz="12" w:space="0" w:color="7F7F7F"/>
              <w:right w:val="single" w:sz="12" w:space="0" w:color="7F7F7F"/>
            </w:tcBorders>
            <w:shd w:val="clear" w:color="auto" w:fill="auto"/>
            <w:vAlign w:val="center"/>
            <w:hideMark/>
          </w:tcPr>
          <w:p w:rsidR="0088093E" w:rsidRPr="00DE6615" w:rsidRDefault="0088093E" w:rsidP="00DE6615">
            <w:pPr>
              <w:pStyle w:val="BodyText"/>
              <w:numPr>
                <w:ilvl w:val="0"/>
                <w:numId w:val="35"/>
              </w:numPr>
              <w:ind w:left="290" w:hanging="290"/>
              <w:jc w:val="left"/>
              <w:rPr>
                <w:rFonts w:ascii="Arial" w:hAnsi="Arial" w:cs="Arial"/>
                <w:color w:val="00B050"/>
              </w:rPr>
            </w:pPr>
            <w:r w:rsidRPr="00DE6615">
              <w:rPr>
                <w:rFonts w:ascii="Arial" w:hAnsi="Arial" w:cs="Arial"/>
                <w:color w:val="00B050"/>
              </w:rPr>
              <w:t>Wall collision</w:t>
            </w:r>
          </w:p>
          <w:p w:rsidR="0088093E" w:rsidRPr="00DE6615" w:rsidRDefault="0088093E" w:rsidP="00DE6615">
            <w:pPr>
              <w:pStyle w:val="BodyText"/>
              <w:numPr>
                <w:ilvl w:val="0"/>
                <w:numId w:val="35"/>
              </w:numPr>
              <w:ind w:left="290" w:hanging="290"/>
              <w:jc w:val="left"/>
              <w:rPr>
                <w:rFonts w:ascii="Arial" w:hAnsi="Arial" w:cs="Arial"/>
                <w:color w:val="00B050"/>
              </w:rPr>
            </w:pPr>
            <w:r w:rsidRPr="00DE6615">
              <w:rPr>
                <w:rFonts w:ascii="Arial" w:hAnsi="Arial" w:cs="Arial"/>
                <w:color w:val="00B050"/>
              </w:rPr>
              <w:t>Scale-rate</w:t>
            </w:r>
          </w:p>
          <w:p w:rsidR="0088093E" w:rsidRPr="00DE6615" w:rsidRDefault="0088093E" w:rsidP="00DE6615">
            <w:pPr>
              <w:pStyle w:val="BodyText"/>
              <w:numPr>
                <w:ilvl w:val="0"/>
                <w:numId w:val="35"/>
              </w:numPr>
              <w:ind w:left="290" w:hanging="290"/>
              <w:jc w:val="left"/>
              <w:rPr>
                <w:rFonts w:ascii="Arial" w:hAnsi="Arial" w:cs="Arial"/>
                <w:color w:val="00B050"/>
              </w:rPr>
            </w:pPr>
            <w:r w:rsidRPr="00DE6615">
              <w:rPr>
                <w:rFonts w:ascii="Arial" w:hAnsi="Arial" w:cs="Arial"/>
                <w:color w:val="00B050"/>
              </w:rPr>
              <w:t>When does it start to fly?</w:t>
            </w:r>
          </w:p>
          <w:p w:rsidR="0088093E" w:rsidRPr="00DE6615" w:rsidRDefault="0088093E" w:rsidP="00DE6615">
            <w:pPr>
              <w:pStyle w:val="BodyText"/>
              <w:numPr>
                <w:ilvl w:val="0"/>
                <w:numId w:val="35"/>
              </w:numPr>
              <w:ind w:left="290" w:hanging="290"/>
              <w:jc w:val="left"/>
              <w:rPr>
                <w:rFonts w:ascii="Arial" w:hAnsi="Arial" w:cs="Arial"/>
                <w:color w:val="00B050"/>
              </w:rPr>
            </w:pPr>
            <w:r w:rsidRPr="00DE6615">
              <w:rPr>
                <w:rFonts w:ascii="Arial" w:hAnsi="Arial" w:cs="Arial"/>
                <w:color w:val="00B050"/>
              </w:rPr>
              <w:t>Motion sickness</w:t>
            </w:r>
          </w:p>
        </w:tc>
      </w:tr>
    </w:tbl>
    <w:p w:rsidR="0088093E" w:rsidRPr="00825563" w:rsidRDefault="0088093E" w:rsidP="0088093E">
      <w:pPr>
        <w:rPr>
          <w:rFonts w:cs="Arial"/>
        </w:rPr>
      </w:pPr>
    </w:p>
    <w:p w:rsidR="0088093E" w:rsidRPr="00825563" w:rsidRDefault="0088093E" w:rsidP="0088093E">
      <w:pPr>
        <w:pStyle w:val="Heading4"/>
        <w:numPr>
          <w:ilvl w:val="3"/>
          <w:numId w:val="30"/>
        </w:numPr>
        <w:rPr>
          <w:rFonts w:cs="Arial"/>
        </w:rPr>
      </w:pPr>
      <w:r w:rsidRPr="00825563">
        <w:rPr>
          <w:rFonts w:cs="Arial"/>
        </w:rPr>
        <w:t>Flying II</w:t>
      </w:r>
    </w:p>
    <w:tbl>
      <w:tblPr>
        <w:tblW w:w="8923" w:type="dxa"/>
        <w:tblBorders>
          <w:top w:val="single" w:sz="12" w:space="0" w:color="7F7F7F"/>
          <w:left w:val="single" w:sz="12" w:space="0" w:color="7F7F7F"/>
          <w:bottom w:val="single" w:sz="12" w:space="0" w:color="7F7F7F"/>
          <w:right w:val="single" w:sz="12" w:space="0" w:color="7F7F7F"/>
          <w:insideH w:val="single" w:sz="4" w:space="0" w:color="D0CECE"/>
          <w:insideV w:val="single" w:sz="12" w:space="0" w:color="7F7F7F"/>
        </w:tblBorders>
        <w:tblLook w:val="04A0" w:firstRow="1" w:lastRow="0" w:firstColumn="1" w:lastColumn="0" w:noHBand="0" w:noVBand="1"/>
      </w:tblPr>
      <w:tblGrid>
        <w:gridCol w:w="2268"/>
        <w:gridCol w:w="6655"/>
      </w:tblGrid>
      <w:tr w:rsidR="00DE6615" w:rsidRPr="0014618E" w:rsidTr="00DE6615">
        <w:trPr>
          <w:trHeight w:val="567"/>
        </w:trPr>
        <w:tc>
          <w:tcPr>
            <w:tcW w:w="2268" w:type="dxa"/>
            <w:tcBorders>
              <w:top w:val="single" w:sz="12" w:space="0" w:color="7F7F7F"/>
              <w:left w:val="single" w:sz="12" w:space="0" w:color="7F7F7F"/>
              <w:bottom w:val="single" w:sz="4" w:space="0" w:color="F3F2F2"/>
              <w:right w:val="single" w:sz="12" w:space="0" w:color="7F7F7F"/>
            </w:tcBorders>
            <w:shd w:val="clear" w:color="auto" w:fill="auto"/>
            <w:vAlign w:val="center"/>
            <w:hideMark/>
          </w:tcPr>
          <w:p w:rsidR="0088093E" w:rsidRPr="00DE6615" w:rsidRDefault="0088093E" w:rsidP="00DE6615">
            <w:pPr>
              <w:pStyle w:val="BodyText"/>
              <w:jc w:val="left"/>
              <w:rPr>
                <w:rFonts w:ascii="Arial" w:hAnsi="Arial" w:cs="Arial"/>
                <w:b/>
                <w:bCs/>
                <w:color w:val="00B050"/>
              </w:rPr>
            </w:pPr>
            <w:r w:rsidRPr="00DE6615">
              <w:rPr>
                <w:rFonts w:ascii="Arial" w:hAnsi="Arial" w:cs="Arial"/>
                <w:b/>
                <w:bCs/>
                <w:color w:val="00B050"/>
              </w:rPr>
              <w:t>Description</w:t>
            </w:r>
          </w:p>
        </w:tc>
        <w:tc>
          <w:tcPr>
            <w:tcW w:w="6655" w:type="dxa"/>
            <w:tcBorders>
              <w:top w:val="single" w:sz="12" w:space="0" w:color="7F7F7F"/>
              <w:left w:val="single" w:sz="12" w:space="0" w:color="7F7F7F"/>
              <w:bottom w:val="single" w:sz="4" w:space="0" w:color="F3F2F2"/>
              <w:right w:val="single" w:sz="12" w:space="0" w:color="7F7F7F"/>
            </w:tcBorders>
            <w:shd w:val="clear" w:color="auto" w:fill="auto"/>
            <w:vAlign w:val="center"/>
            <w:hideMark/>
          </w:tcPr>
          <w:p w:rsidR="0088093E" w:rsidRPr="00DE6615" w:rsidRDefault="0088093E" w:rsidP="00DE6615">
            <w:pPr>
              <w:pStyle w:val="BodyText"/>
              <w:jc w:val="left"/>
              <w:rPr>
                <w:rFonts w:ascii="Arial" w:hAnsi="Arial" w:cs="Arial"/>
                <w:b/>
                <w:bCs/>
                <w:color w:val="00B050"/>
              </w:rPr>
            </w:pPr>
            <w:r w:rsidRPr="00DE6615">
              <w:rPr>
                <w:rFonts w:ascii="Arial" w:hAnsi="Arial" w:cs="Arial"/>
                <w:bCs/>
                <w:color w:val="00B050"/>
              </w:rPr>
              <w:t>The user flies through the virtual world by pressing buttons</w:t>
            </w:r>
          </w:p>
        </w:tc>
      </w:tr>
      <w:tr w:rsidR="00DE6615" w:rsidRPr="0014618E" w:rsidTr="00DE6615">
        <w:trPr>
          <w:trHeight w:val="567"/>
        </w:trPr>
        <w:tc>
          <w:tcPr>
            <w:tcW w:w="2268" w:type="dxa"/>
            <w:tcBorders>
              <w:top w:val="single" w:sz="4" w:space="0" w:color="D0CECE"/>
              <w:left w:val="single" w:sz="12" w:space="0" w:color="7F7F7F"/>
              <w:bottom w:val="single" w:sz="4" w:space="0" w:color="D0CECE"/>
              <w:right w:val="single" w:sz="12" w:space="0" w:color="7F7F7F"/>
            </w:tcBorders>
            <w:shd w:val="clear" w:color="auto" w:fill="F2F2F2"/>
            <w:vAlign w:val="center"/>
            <w:hideMark/>
          </w:tcPr>
          <w:p w:rsidR="0088093E" w:rsidRPr="00DE6615" w:rsidRDefault="0088093E" w:rsidP="00DE6615">
            <w:pPr>
              <w:pStyle w:val="BodyText"/>
              <w:jc w:val="left"/>
              <w:rPr>
                <w:rFonts w:ascii="Arial" w:hAnsi="Arial" w:cs="Arial"/>
                <w:b/>
                <w:bCs/>
                <w:color w:val="00B050"/>
              </w:rPr>
            </w:pPr>
            <w:r w:rsidRPr="00DE6615">
              <w:rPr>
                <w:rFonts w:ascii="Arial" w:hAnsi="Arial" w:cs="Arial"/>
                <w:b/>
                <w:bCs/>
                <w:color w:val="00B050"/>
              </w:rPr>
              <w:t>Physical Translocation</w:t>
            </w:r>
          </w:p>
        </w:tc>
        <w:tc>
          <w:tcPr>
            <w:tcW w:w="6655" w:type="dxa"/>
            <w:tcBorders>
              <w:top w:val="single" w:sz="4" w:space="0" w:color="D0CECE"/>
              <w:left w:val="single" w:sz="12" w:space="0" w:color="7F7F7F"/>
              <w:bottom w:val="single" w:sz="4" w:space="0" w:color="D0CECE"/>
              <w:right w:val="single" w:sz="12" w:space="0" w:color="7F7F7F"/>
            </w:tcBorders>
            <w:shd w:val="clear" w:color="auto" w:fill="F2F2F2"/>
            <w:vAlign w:val="center"/>
            <w:hideMark/>
          </w:tcPr>
          <w:p w:rsidR="0088093E" w:rsidRPr="00DE6615" w:rsidRDefault="0088093E" w:rsidP="00DE6615">
            <w:pPr>
              <w:pStyle w:val="BodyText"/>
              <w:jc w:val="left"/>
              <w:rPr>
                <w:rFonts w:ascii="Arial" w:hAnsi="Arial" w:cs="Arial"/>
                <w:color w:val="00B050"/>
              </w:rPr>
            </w:pPr>
            <w:r w:rsidRPr="00DE6615">
              <w:rPr>
                <w:rFonts w:ascii="Arial" w:hAnsi="Arial" w:cs="Arial"/>
                <w:color w:val="00B050"/>
              </w:rPr>
              <w:t>No, the user does not need to change the physical location.</w:t>
            </w:r>
          </w:p>
        </w:tc>
      </w:tr>
      <w:tr w:rsidR="00DE6615" w:rsidRPr="0014618E" w:rsidTr="00DE6615">
        <w:trPr>
          <w:trHeight w:val="567"/>
        </w:trPr>
        <w:tc>
          <w:tcPr>
            <w:tcW w:w="2268" w:type="dxa"/>
            <w:tcBorders>
              <w:top w:val="single" w:sz="4" w:space="0" w:color="D0CECE"/>
              <w:left w:val="single" w:sz="12" w:space="0" w:color="7F7F7F"/>
              <w:bottom w:val="single" w:sz="4" w:space="0" w:color="D0CECE"/>
              <w:right w:val="single" w:sz="12" w:space="0" w:color="7F7F7F"/>
            </w:tcBorders>
            <w:shd w:val="clear" w:color="auto" w:fill="auto"/>
            <w:vAlign w:val="center"/>
            <w:hideMark/>
          </w:tcPr>
          <w:p w:rsidR="0088093E" w:rsidRPr="00DE6615" w:rsidRDefault="0088093E" w:rsidP="00DE6615">
            <w:pPr>
              <w:pStyle w:val="BodyText"/>
              <w:jc w:val="left"/>
              <w:rPr>
                <w:rFonts w:ascii="Arial" w:hAnsi="Arial" w:cs="Arial"/>
                <w:b/>
                <w:bCs/>
                <w:color w:val="00B050"/>
              </w:rPr>
            </w:pPr>
            <w:r w:rsidRPr="00DE6615">
              <w:rPr>
                <w:rFonts w:ascii="Arial" w:hAnsi="Arial" w:cs="Arial"/>
                <w:b/>
                <w:bCs/>
                <w:color w:val="00B050"/>
              </w:rPr>
              <w:t>Physical Movement</w:t>
            </w:r>
          </w:p>
        </w:tc>
        <w:tc>
          <w:tcPr>
            <w:tcW w:w="6655" w:type="dxa"/>
            <w:tcBorders>
              <w:top w:val="single" w:sz="4" w:space="0" w:color="D0CECE"/>
              <w:left w:val="single" w:sz="12" w:space="0" w:color="7F7F7F"/>
              <w:bottom w:val="single" w:sz="4" w:space="0" w:color="D0CECE"/>
              <w:right w:val="single" w:sz="12" w:space="0" w:color="7F7F7F"/>
            </w:tcBorders>
            <w:shd w:val="clear" w:color="auto" w:fill="auto"/>
            <w:vAlign w:val="center"/>
            <w:hideMark/>
          </w:tcPr>
          <w:p w:rsidR="0088093E" w:rsidRPr="00DE6615" w:rsidRDefault="0088093E" w:rsidP="00DE6615">
            <w:pPr>
              <w:pStyle w:val="BodyText"/>
              <w:jc w:val="left"/>
              <w:rPr>
                <w:rFonts w:ascii="Arial" w:hAnsi="Arial" w:cs="Arial"/>
                <w:color w:val="00B050"/>
              </w:rPr>
            </w:pPr>
            <w:r w:rsidRPr="00DE6615">
              <w:rPr>
                <w:rFonts w:ascii="Arial" w:hAnsi="Arial" w:cs="Arial"/>
                <w:color w:val="00B050"/>
              </w:rPr>
              <w:t>No, no physical movement besides pressing the buttons needed.</w:t>
            </w:r>
          </w:p>
        </w:tc>
      </w:tr>
      <w:tr w:rsidR="00DE6615" w:rsidRPr="00B15DA6" w:rsidTr="00DE6615">
        <w:trPr>
          <w:trHeight w:val="567"/>
        </w:trPr>
        <w:tc>
          <w:tcPr>
            <w:tcW w:w="2268" w:type="dxa"/>
            <w:tcBorders>
              <w:top w:val="single" w:sz="4" w:space="0" w:color="D0CECE"/>
              <w:left w:val="single" w:sz="12" w:space="0" w:color="7F7F7F"/>
              <w:bottom w:val="single" w:sz="4" w:space="0" w:color="D0CECE"/>
              <w:right w:val="single" w:sz="12" w:space="0" w:color="7F7F7F"/>
            </w:tcBorders>
            <w:shd w:val="clear" w:color="auto" w:fill="F2F2F2"/>
            <w:vAlign w:val="center"/>
            <w:hideMark/>
          </w:tcPr>
          <w:p w:rsidR="0088093E" w:rsidRPr="00DE6615" w:rsidRDefault="0088093E" w:rsidP="00DE6615">
            <w:pPr>
              <w:pStyle w:val="BodyText"/>
              <w:jc w:val="left"/>
              <w:rPr>
                <w:rFonts w:ascii="Arial" w:hAnsi="Arial" w:cs="Arial"/>
                <w:b/>
                <w:bCs/>
                <w:color w:val="00B050"/>
              </w:rPr>
            </w:pPr>
            <w:r w:rsidRPr="00DE6615">
              <w:rPr>
                <w:rFonts w:ascii="Arial" w:hAnsi="Arial" w:cs="Arial"/>
                <w:b/>
                <w:bCs/>
                <w:color w:val="00B050"/>
              </w:rPr>
              <w:t>Parameters</w:t>
            </w:r>
          </w:p>
        </w:tc>
        <w:tc>
          <w:tcPr>
            <w:tcW w:w="6655" w:type="dxa"/>
            <w:tcBorders>
              <w:top w:val="single" w:sz="4" w:space="0" w:color="D0CECE"/>
              <w:left w:val="single" w:sz="12" w:space="0" w:color="7F7F7F"/>
              <w:bottom w:val="single" w:sz="4" w:space="0" w:color="D0CECE"/>
              <w:right w:val="single" w:sz="12" w:space="0" w:color="7F7F7F"/>
            </w:tcBorders>
            <w:shd w:val="clear" w:color="auto" w:fill="F2F2F2"/>
            <w:vAlign w:val="center"/>
            <w:hideMark/>
          </w:tcPr>
          <w:p w:rsidR="0088093E" w:rsidRPr="00DE6615" w:rsidRDefault="0088093E" w:rsidP="00DE6615">
            <w:pPr>
              <w:pStyle w:val="BodyText"/>
              <w:numPr>
                <w:ilvl w:val="0"/>
                <w:numId w:val="35"/>
              </w:numPr>
              <w:ind w:left="290" w:hanging="290"/>
              <w:jc w:val="left"/>
              <w:rPr>
                <w:rFonts w:ascii="Arial" w:hAnsi="Arial" w:cs="Arial"/>
                <w:color w:val="00B050"/>
              </w:rPr>
            </w:pPr>
            <w:r w:rsidRPr="00DE6615">
              <w:rPr>
                <w:rFonts w:ascii="Arial" w:hAnsi="Arial" w:cs="Arial"/>
                <w:color w:val="00B050"/>
              </w:rPr>
              <w:t>Speed</w:t>
            </w:r>
          </w:p>
          <w:p w:rsidR="0088093E" w:rsidRPr="00DE6615" w:rsidRDefault="0088093E" w:rsidP="00DE6615">
            <w:pPr>
              <w:pStyle w:val="BodyText"/>
              <w:numPr>
                <w:ilvl w:val="0"/>
                <w:numId w:val="35"/>
              </w:numPr>
              <w:ind w:left="290" w:hanging="290"/>
              <w:jc w:val="left"/>
              <w:rPr>
                <w:rFonts w:ascii="Arial" w:hAnsi="Arial" w:cs="Arial"/>
                <w:color w:val="00B050"/>
              </w:rPr>
            </w:pPr>
            <w:r w:rsidRPr="00DE6615">
              <w:rPr>
                <w:rFonts w:ascii="Arial" w:hAnsi="Arial" w:cs="Arial"/>
                <w:color w:val="00B050"/>
              </w:rPr>
              <w:t>Acceleration</w:t>
            </w:r>
          </w:p>
          <w:p w:rsidR="0088093E" w:rsidRPr="00DE6615" w:rsidRDefault="0088093E" w:rsidP="00DE6615">
            <w:pPr>
              <w:pStyle w:val="BodyText"/>
              <w:numPr>
                <w:ilvl w:val="0"/>
                <w:numId w:val="35"/>
              </w:numPr>
              <w:ind w:left="290" w:hanging="290"/>
              <w:jc w:val="left"/>
              <w:rPr>
                <w:rFonts w:ascii="Arial" w:hAnsi="Arial" w:cs="Arial"/>
                <w:color w:val="00B050"/>
              </w:rPr>
            </w:pPr>
            <w:r w:rsidRPr="00DE6615">
              <w:rPr>
                <w:rFonts w:ascii="Arial" w:hAnsi="Arial" w:cs="Arial"/>
                <w:color w:val="00B050"/>
              </w:rPr>
              <w:t>Deceleration</w:t>
            </w:r>
          </w:p>
          <w:p w:rsidR="0088093E" w:rsidRPr="00DE6615" w:rsidRDefault="0088093E" w:rsidP="00DE6615">
            <w:pPr>
              <w:pStyle w:val="BodyText"/>
              <w:numPr>
                <w:ilvl w:val="0"/>
                <w:numId w:val="35"/>
              </w:numPr>
              <w:ind w:left="290" w:hanging="290"/>
              <w:jc w:val="left"/>
              <w:rPr>
                <w:rFonts w:ascii="Arial" w:hAnsi="Arial" w:cs="Arial"/>
                <w:color w:val="00B050"/>
              </w:rPr>
            </w:pPr>
            <w:r w:rsidRPr="00DE6615">
              <w:rPr>
                <w:rFonts w:ascii="Arial" w:hAnsi="Arial" w:cs="Arial"/>
                <w:color w:val="00B050"/>
              </w:rPr>
              <w:t>Scaling</w:t>
            </w:r>
          </w:p>
          <w:p w:rsidR="0088093E" w:rsidRPr="00DE6615" w:rsidRDefault="0088093E" w:rsidP="00DE6615">
            <w:pPr>
              <w:pStyle w:val="BodyText"/>
              <w:numPr>
                <w:ilvl w:val="0"/>
                <w:numId w:val="35"/>
              </w:numPr>
              <w:ind w:left="290" w:hanging="290"/>
              <w:jc w:val="left"/>
              <w:rPr>
                <w:rFonts w:ascii="Arial" w:hAnsi="Arial" w:cs="Arial"/>
                <w:color w:val="00B050"/>
              </w:rPr>
            </w:pPr>
            <w:r w:rsidRPr="00DE6615">
              <w:rPr>
                <w:rFonts w:ascii="Arial" w:hAnsi="Arial" w:cs="Arial"/>
                <w:color w:val="00B050"/>
              </w:rPr>
              <w:t>Camera direction</w:t>
            </w:r>
          </w:p>
        </w:tc>
      </w:tr>
      <w:tr w:rsidR="00DE6615" w:rsidRPr="00B15DA6" w:rsidTr="00DE6615">
        <w:trPr>
          <w:trHeight w:val="567"/>
        </w:trPr>
        <w:tc>
          <w:tcPr>
            <w:tcW w:w="2268" w:type="dxa"/>
            <w:tcBorders>
              <w:top w:val="single" w:sz="4" w:space="0" w:color="F3F2F2"/>
              <w:left w:val="single" w:sz="12" w:space="0" w:color="7F7F7F"/>
              <w:bottom w:val="single" w:sz="12" w:space="0" w:color="7F7F7F"/>
              <w:right w:val="single" w:sz="12" w:space="0" w:color="7F7F7F"/>
            </w:tcBorders>
            <w:shd w:val="clear" w:color="auto" w:fill="auto"/>
            <w:vAlign w:val="center"/>
            <w:hideMark/>
          </w:tcPr>
          <w:p w:rsidR="0088093E" w:rsidRPr="00DE6615" w:rsidRDefault="0088093E" w:rsidP="00DE6615">
            <w:pPr>
              <w:pStyle w:val="BodyText"/>
              <w:jc w:val="left"/>
              <w:rPr>
                <w:rFonts w:ascii="Arial" w:hAnsi="Arial" w:cs="Arial"/>
                <w:b/>
                <w:bCs/>
                <w:color w:val="00B050"/>
              </w:rPr>
            </w:pPr>
            <w:r w:rsidRPr="00DE6615">
              <w:rPr>
                <w:rFonts w:ascii="Arial" w:hAnsi="Arial" w:cs="Arial"/>
                <w:b/>
                <w:bCs/>
                <w:color w:val="00B050"/>
              </w:rPr>
              <w:t>Problems</w:t>
            </w:r>
          </w:p>
        </w:tc>
        <w:tc>
          <w:tcPr>
            <w:tcW w:w="6655" w:type="dxa"/>
            <w:tcBorders>
              <w:top w:val="single" w:sz="4" w:space="0" w:color="D0CECE"/>
              <w:left w:val="single" w:sz="12" w:space="0" w:color="7F7F7F"/>
              <w:bottom w:val="single" w:sz="12" w:space="0" w:color="7F7F7F"/>
              <w:right w:val="single" w:sz="12" w:space="0" w:color="7F7F7F"/>
            </w:tcBorders>
            <w:shd w:val="clear" w:color="auto" w:fill="auto"/>
            <w:vAlign w:val="center"/>
            <w:hideMark/>
          </w:tcPr>
          <w:p w:rsidR="0088093E" w:rsidRPr="00DE6615" w:rsidRDefault="0088093E" w:rsidP="00DE6615">
            <w:pPr>
              <w:pStyle w:val="BodyText"/>
              <w:numPr>
                <w:ilvl w:val="0"/>
                <w:numId w:val="35"/>
              </w:numPr>
              <w:ind w:left="290" w:hanging="290"/>
              <w:jc w:val="left"/>
              <w:rPr>
                <w:rFonts w:ascii="Arial" w:hAnsi="Arial" w:cs="Arial"/>
                <w:color w:val="00B050"/>
              </w:rPr>
            </w:pPr>
            <w:r w:rsidRPr="00DE6615">
              <w:rPr>
                <w:rFonts w:ascii="Arial" w:hAnsi="Arial" w:cs="Arial"/>
                <w:color w:val="00B050"/>
              </w:rPr>
              <w:t>Wall collision</w:t>
            </w:r>
          </w:p>
          <w:p w:rsidR="0088093E" w:rsidRPr="00DE6615" w:rsidRDefault="0088093E" w:rsidP="00DE6615">
            <w:pPr>
              <w:pStyle w:val="BodyText"/>
              <w:numPr>
                <w:ilvl w:val="0"/>
                <w:numId w:val="35"/>
              </w:numPr>
              <w:ind w:left="290" w:hanging="290"/>
              <w:jc w:val="left"/>
              <w:rPr>
                <w:rFonts w:ascii="Arial" w:hAnsi="Arial" w:cs="Arial"/>
                <w:color w:val="00B050"/>
              </w:rPr>
            </w:pPr>
            <w:r w:rsidRPr="00DE6615">
              <w:rPr>
                <w:rFonts w:ascii="Arial" w:hAnsi="Arial" w:cs="Arial"/>
                <w:color w:val="00B050"/>
              </w:rPr>
              <w:t>Motion sickness</w:t>
            </w:r>
          </w:p>
        </w:tc>
      </w:tr>
    </w:tbl>
    <w:p w:rsidR="0088093E" w:rsidRPr="00825563" w:rsidRDefault="0088093E" w:rsidP="0088093E">
      <w:pPr>
        <w:pStyle w:val="Heading3"/>
        <w:rPr>
          <w:rFonts w:cs="Arial"/>
        </w:rPr>
      </w:pPr>
      <w:bookmarkStart w:id="50" w:name="_Toc472779881"/>
      <w:r w:rsidRPr="00825563">
        <w:rPr>
          <w:rFonts w:cs="Arial"/>
        </w:rPr>
        <w:t xml:space="preserve">Researched Parameters </w:t>
      </w:r>
      <w:bookmarkEnd w:id="50"/>
    </w:p>
    <w:p w:rsidR="0088093E" w:rsidRPr="0014618E" w:rsidRDefault="0088093E" w:rsidP="0088093E">
      <w:pPr>
        <w:pStyle w:val="BodyText"/>
        <w:rPr>
          <w:rFonts w:ascii="Arial" w:hAnsi="Arial" w:cs="Arial"/>
          <w:color w:val="00B050"/>
        </w:rPr>
      </w:pPr>
      <w:bookmarkStart w:id="51" w:name="_Toc472779882"/>
      <w:r w:rsidRPr="0014618E">
        <w:rPr>
          <w:rFonts w:ascii="Arial" w:hAnsi="Arial" w:cs="Arial"/>
          <w:color w:val="00B050"/>
        </w:rPr>
        <w:t>The following parameters we researched are possible to be used to track and change for different Navigation methods</w:t>
      </w:r>
    </w:p>
    <w:p w:rsidR="0088093E" w:rsidRDefault="0088093E" w:rsidP="0088093E">
      <w:pPr>
        <w:pStyle w:val="Heading4"/>
      </w:pPr>
      <w:r w:rsidRPr="00587DFA">
        <w:lastRenderedPageBreak/>
        <w:t>Location</w:t>
      </w:r>
      <w:r>
        <w:t xml:space="preserve"> / Rotation</w:t>
      </w:r>
      <w:r w:rsidRPr="00587DFA">
        <w:t xml:space="preserve"> (Head-Gear)</w:t>
      </w:r>
    </w:p>
    <w:p w:rsidR="0088093E" w:rsidRPr="0014618E" w:rsidRDefault="0088093E" w:rsidP="0088093E">
      <w:pPr>
        <w:pStyle w:val="BodyText"/>
        <w:rPr>
          <w:rFonts w:ascii="Arial" w:hAnsi="Arial" w:cs="Arial"/>
          <w:color w:val="00B050"/>
        </w:rPr>
      </w:pPr>
      <w:r w:rsidRPr="0014618E">
        <w:rPr>
          <w:rFonts w:ascii="Arial" w:hAnsi="Arial" w:cs="Arial"/>
          <w:color w:val="00B050"/>
        </w:rPr>
        <w:t>This parameter gives us access to the current location of the Head Mounted Device and can be used for scaled walking. It also gives acces</w:t>
      </w:r>
      <w:r>
        <w:rPr>
          <w:rFonts w:ascii="Arial" w:hAnsi="Arial" w:cs="Arial"/>
          <w:color w:val="00B050"/>
        </w:rPr>
        <w:t>s</w:t>
      </w:r>
      <w:r w:rsidRPr="0014618E">
        <w:rPr>
          <w:rFonts w:ascii="Arial" w:hAnsi="Arial" w:cs="Arial"/>
          <w:color w:val="00B050"/>
        </w:rPr>
        <w:t xml:space="preserve"> to the current rotation of the Head Mounted Device, which can be used for a leaning navigation method, also for determining where the User looks at.</w:t>
      </w:r>
    </w:p>
    <w:p w:rsidR="0088093E" w:rsidRDefault="0088093E" w:rsidP="0088093E">
      <w:pPr>
        <w:pStyle w:val="Heading4"/>
      </w:pPr>
      <w:r>
        <w:t>Camera Direction</w:t>
      </w:r>
    </w:p>
    <w:p w:rsidR="0088093E" w:rsidRPr="0014618E" w:rsidRDefault="0088093E" w:rsidP="0088093E">
      <w:pPr>
        <w:pStyle w:val="BodyText"/>
        <w:rPr>
          <w:rFonts w:ascii="Arial" w:hAnsi="Arial" w:cs="Arial"/>
          <w:color w:val="00B050"/>
        </w:rPr>
      </w:pPr>
      <w:r w:rsidRPr="0014618E">
        <w:rPr>
          <w:rFonts w:ascii="Arial" w:hAnsi="Arial" w:cs="Arial"/>
          <w:color w:val="00B050"/>
        </w:rPr>
        <w:t>The camera direction can be determined from the Head Mounted Device rotation. It is used for locomotion of the user in the current gaze (camera) direction.</w:t>
      </w:r>
    </w:p>
    <w:p w:rsidR="0088093E" w:rsidRDefault="0088093E" w:rsidP="0088093E">
      <w:pPr>
        <w:pStyle w:val="Heading4"/>
      </w:pPr>
      <w:r>
        <w:t xml:space="preserve">Location/ Rotation </w:t>
      </w:r>
      <w:r w:rsidRPr="00587DFA">
        <w:t>(Hand-Controller)</w:t>
      </w:r>
    </w:p>
    <w:p w:rsidR="0088093E" w:rsidRPr="0014618E" w:rsidRDefault="0088093E" w:rsidP="0088093E">
      <w:pPr>
        <w:pStyle w:val="BodyText"/>
        <w:rPr>
          <w:rFonts w:ascii="Arial" w:hAnsi="Arial" w:cs="Arial"/>
          <w:color w:val="00B050"/>
        </w:rPr>
      </w:pPr>
      <w:r w:rsidRPr="0014618E">
        <w:rPr>
          <w:rFonts w:ascii="Arial" w:hAnsi="Arial" w:cs="Arial"/>
          <w:color w:val="00B050"/>
        </w:rPr>
        <w:t>The Hand Controllers can especially be used to detect special navigation methods like walking in place, where the User swings his arms to move. Or even swimming motions to swim in virtual water.</w:t>
      </w:r>
    </w:p>
    <w:p w:rsidR="0088093E" w:rsidRDefault="0088093E" w:rsidP="0088093E">
      <w:pPr>
        <w:pStyle w:val="Heading4"/>
      </w:pPr>
      <w:r w:rsidRPr="00587DFA">
        <w:t>Speed</w:t>
      </w:r>
    </w:p>
    <w:p w:rsidR="0088093E" w:rsidRPr="0014618E" w:rsidRDefault="0088093E" w:rsidP="0088093E">
      <w:pPr>
        <w:pStyle w:val="BodyText"/>
        <w:rPr>
          <w:rFonts w:ascii="Arial" w:hAnsi="Arial" w:cs="Arial"/>
          <w:color w:val="00B050"/>
        </w:rPr>
      </w:pPr>
      <w:r w:rsidRPr="0014618E">
        <w:rPr>
          <w:rFonts w:ascii="Arial" w:hAnsi="Arial" w:cs="Arial"/>
          <w:color w:val="00B050"/>
        </w:rPr>
        <w:t>The speed is an important factor for many movement methods, it’s critical that it does feel comfortable for the specific use case (just fast enough and just precise enough), for which it should be tested and doesn’t cause motion sickness.</w:t>
      </w:r>
    </w:p>
    <w:p w:rsidR="0088093E" w:rsidRDefault="0088093E" w:rsidP="0088093E">
      <w:pPr>
        <w:pStyle w:val="Heading4"/>
      </w:pPr>
      <w:r w:rsidRPr="00587DFA">
        <w:t>Acceleration</w:t>
      </w:r>
      <w:r>
        <w:t>/ Deceleration</w:t>
      </w:r>
    </w:p>
    <w:p w:rsidR="0088093E" w:rsidRPr="0014618E" w:rsidRDefault="0088093E" w:rsidP="0088093E">
      <w:pPr>
        <w:pStyle w:val="BodyText"/>
        <w:rPr>
          <w:rFonts w:ascii="Arial" w:hAnsi="Arial" w:cs="Arial"/>
          <w:color w:val="00B050"/>
        </w:rPr>
      </w:pPr>
      <w:r w:rsidRPr="0014618E">
        <w:rPr>
          <w:rFonts w:ascii="Arial" w:hAnsi="Arial" w:cs="Arial"/>
          <w:color w:val="00B050"/>
        </w:rPr>
        <w:t>Acceleration and Deceleration comes to mind when working with walls that are impassable, so that the user is in a virtual environment and is blocked by walls or other obstacles when he was moving. Instead of just coming to an abrupt halt it should decelerate slowly and then stop, preventing motion sickness.</w:t>
      </w:r>
    </w:p>
    <w:p w:rsidR="0088093E" w:rsidRPr="0014618E" w:rsidRDefault="0088093E" w:rsidP="0088093E">
      <w:pPr>
        <w:pStyle w:val="BodyText"/>
        <w:rPr>
          <w:rFonts w:ascii="Arial" w:hAnsi="Arial" w:cs="Arial"/>
          <w:color w:val="00B050"/>
        </w:rPr>
      </w:pPr>
      <w:r w:rsidRPr="0014618E">
        <w:rPr>
          <w:rFonts w:ascii="Arial" w:hAnsi="Arial" w:cs="Arial"/>
          <w:color w:val="00B050"/>
        </w:rPr>
        <w:t>The parameter should be researched more thoroughly when the last touch for a movement Method is required.</w:t>
      </w:r>
    </w:p>
    <w:p w:rsidR="0088093E" w:rsidRDefault="0088093E" w:rsidP="0088093E">
      <w:pPr>
        <w:pStyle w:val="Heading4"/>
      </w:pPr>
      <w:r w:rsidRPr="00587DFA">
        <w:t>Scaling</w:t>
      </w:r>
    </w:p>
    <w:p w:rsidR="0088093E" w:rsidRPr="0014618E" w:rsidRDefault="0088093E" w:rsidP="0088093E">
      <w:pPr>
        <w:pStyle w:val="BodyText"/>
        <w:rPr>
          <w:rFonts w:ascii="Arial" w:hAnsi="Arial" w:cs="Arial"/>
          <w:color w:val="00B050"/>
        </w:rPr>
      </w:pPr>
      <w:r w:rsidRPr="0014618E">
        <w:rPr>
          <w:rFonts w:ascii="Arial" w:hAnsi="Arial" w:cs="Arial"/>
          <w:color w:val="00B050"/>
        </w:rPr>
        <w:t>Scaling of the real world movement is possible to achieve by measuring the location change of the Head Mounted Device.</w:t>
      </w:r>
    </w:p>
    <w:p w:rsidR="0088093E" w:rsidRPr="00825563" w:rsidRDefault="0088093E" w:rsidP="0088093E">
      <w:pPr>
        <w:pStyle w:val="Heading2"/>
        <w:numPr>
          <w:ilvl w:val="1"/>
          <w:numId w:val="30"/>
        </w:numPr>
        <w:ind w:left="578" w:hanging="578"/>
        <w:rPr>
          <w:rFonts w:cs="Arial"/>
        </w:rPr>
      </w:pPr>
      <w:r w:rsidRPr="00825563">
        <w:rPr>
          <w:rFonts w:cs="Arial"/>
        </w:rPr>
        <w:t>Technical Research</w:t>
      </w:r>
      <w:bookmarkEnd w:id="51"/>
      <w:r w:rsidRPr="00825563">
        <w:rPr>
          <w:rFonts w:cs="Arial"/>
        </w:rPr>
        <w:t xml:space="preserve"> </w:t>
      </w:r>
    </w:p>
    <w:p w:rsidR="0088093E" w:rsidRPr="00B15DA6" w:rsidRDefault="0088093E" w:rsidP="0088093E">
      <w:pPr>
        <w:pStyle w:val="BodyText"/>
        <w:rPr>
          <w:rFonts w:ascii="Arial" w:hAnsi="Arial" w:cs="Arial"/>
          <w:color w:val="00B050"/>
        </w:rPr>
      </w:pPr>
      <w:r w:rsidRPr="00B15DA6">
        <w:rPr>
          <w:rFonts w:ascii="Arial" w:hAnsi="Arial" w:cs="Arial"/>
          <w:color w:val="00B050"/>
        </w:rPr>
        <w:t>The following subchapter will focus on the technical side of our research regarding the game engines and the virtual reality hardware.</w:t>
      </w:r>
    </w:p>
    <w:p w:rsidR="0088093E" w:rsidRPr="00825563" w:rsidRDefault="0088093E" w:rsidP="0088093E">
      <w:pPr>
        <w:pStyle w:val="Heading3"/>
        <w:rPr>
          <w:rFonts w:cs="Arial"/>
        </w:rPr>
      </w:pPr>
      <w:bookmarkStart w:id="52" w:name="_Toc472779883"/>
      <w:r w:rsidRPr="00825563">
        <w:rPr>
          <w:rFonts w:cs="Arial"/>
        </w:rPr>
        <w:t>Game Engines</w:t>
      </w:r>
      <w:bookmarkEnd w:id="52"/>
    </w:p>
    <w:p w:rsidR="0088093E" w:rsidRPr="00825563" w:rsidRDefault="0088093E" w:rsidP="0088093E">
      <w:pPr>
        <w:pStyle w:val="Heading4"/>
        <w:numPr>
          <w:ilvl w:val="3"/>
          <w:numId w:val="30"/>
        </w:numPr>
        <w:rPr>
          <w:rFonts w:cs="Arial"/>
        </w:rPr>
      </w:pPr>
      <w:r w:rsidRPr="00825563">
        <w:rPr>
          <w:rFonts w:cs="Arial"/>
        </w:rPr>
        <w:t>Unity 3D</w:t>
      </w:r>
    </w:p>
    <w:p w:rsidR="0088093E" w:rsidRPr="00B15DA6" w:rsidRDefault="0088093E" w:rsidP="0088093E">
      <w:pPr>
        <w:pStyle w:val="BodyText"/>
        <w:rPr>
          <w:rFonts w:ascii="Arial" w:hAnsi="Arial" w:cs="Arial"/>
          <w:color w:val="00B050"/>
        </w:rPr>
      </w:pPr>
      <w:r w:rsidRPr="00B15DA6">
        <w:rPr>
          <w:rFonts w:ascii="Arial" w:hAnsi="Arial" w:cs="Arial"/>
          <w:color w:val="00B050"/>
        </w:rPr>
        <w:t xml:space="preserve">Unity is a multi-platform game engine developed by Unity Technologies. It is commonly used for the development of video games for computers, consoles and mobile devices. </w:t>
      </w:r>
      <w:r w:rsidRPr="00B15DA6">
        <w:rPr>
          <w:rFonts w:ascii="Arial" w:hAnsi="Arial" w:cs="Arial"/>
          <w:color w:val="00B050"/>
        </w:rPr>
        <w:lastRenderedPageBreak/>
        <w:t>Unity itself describes it as the world’s largest creative community and the number one game development platform</w:t>
      </w:r>
      <w:r w:rsidRPr="00B15DA6">
        <w:rPr>
          <w:rStyle w:val="FootnoteReference"/>
          <w:rFonts w:ascii="Arial" w:hAnsi="Arial" w:cs="Arial"/>
          <w:color w:val="00B050"/>
        </w:rPr>
        <w:footnoteReference w:id="1"/>
      </w:r>
      <w:r w:rsidRPr="00B15DA6">
        <w:rPr>
          <w:rFonts w:ascii="Arial" w:hAnsi="Arial" w:cs="Arial"/>
          <w:color w:val="00B050"/>
        </w:rPr>
        <w:t xml:space="preserve">. </w:t>
      </w:r>
    </w:p>
    <w:p w:rsidR="0088093E" w:rsidRPr="00B15DA6" w:rsidRDefault="0088093E" w:rsidP="0088093E">
      <w:pPr>
        <w:pStyle w:val="BodyText"/>
        <w:rPr>
          <w:rFonts w:ascii="Arial" w:hAnsi="Arial" w:cs="Arial"/>
          <w:color w:val="00B050"/>
        </w:rPr>
      </w:pPr>
      <w:r w:rsidRPr="00B15DA6">
        <w:rPr>
          <w:rFonts w:ascii="Arial" w:hAnsi="Arial" w:cs="Arial"/>
          <w:color w:val="00B050"/>
        </w:rPr>
        <w:t>The included WYSIWYG editor makes it easy to get started and develop your first project. Another useful resource for an easy start is the rapidly growing community, a variety of tutorials and a wide range of plugins and extensions freely obtainable or purchasable in the asset store.</w:t>
      </w:r>
    </w:p>
    <w:p w:rsidR="0088093E" w:rsidRPr="00B15DA6" w:rsidRDefault="0088093E" w:rsidP="0088093E">
      <w:pPr>
        <w:pStyle w:val="BodyText"/>
        <w:rPr>
          <w:rFonts w:ascii="Arial" w:hAnsi="Arial" w:cs="Arial"/>
          <w:color w:val="00B050"/>
        </w:rPr>
      </w:pPr>
      <w:r w:rsidRPr="00B15DA6">
        <w:rPr>
          <w:rFonts w:ascii="Arial" w:hAnsi="Arial" w:cs="Arial"/>
          <w:color w:val="00B050"/>
        </w:rPr>
        <w:t>As for the programming language, the commonly used language is C#, but other languages like JavaScript are supported as well.</w:t>
      </w:r>
    </w:p>
    <w:p w:rsidR="0088093E" w:rsidRPr="00B15DA6" w:rsidRDefault="0088093E" w:rsidP="0088093E">
      <w:pPr>
        <w:pStyle w:val="BodyText"/>
        <w:rPr>
          <w:rFonts w:ascii="Arial" w:hAnsi="Arial" w:cs="Arial"/>
          <w:color w:val="00B050"/>
        </w:rPr>
      </w:pPr>
      <w:r w:rsidRPr="00B15DA6">
        <w:rPr>
          <w:rFonts w:ascii="Arial" w:hAnsi="Arial" w:cs="Arial"/>
          <w:color w:val="00B050"/>
        </w:rPr>
        <w:t>Among the normal purchasable versions, Unity offers also a free-to-use version. However, when using the free version, they automatically include a predefined Unity splash screen prior to your game. If your created game or application reaches a certain amount of revenue you are forced to get one of the paid versions. There are no royalty payments.</w:t>
      </w:r>
    </w:p>
    <w:p w:rsidR="0088093E" w:rsidRPr="00B15DA6" w:rsidRDefault="0088093E" w:rsidP="0088093E">
      <w:pPr>
        <w:pStyle w:val="BodyText"/>
        <w:rPr>
          <w:rFonts w:ascii="Arial" w:hAnsi="Arial" w:cs="Arial"/>
          <w:color w:val="00B050"/>
        </w:rPr>
      </w:pPr>
    </w:p>
    <w:p w:rsidR="0088093E" w:rsidRPr="00825563" w:rsidRDefault="0088093E" w:rsidP="0088093E">
      <w:pPr>
        <w:pStyle w:val="Heading4"/>
        <w:numPr>
          <w:ilvl w:val="3"/>
          <w:numId w:val="30"/>
        </w:numPr>
        <w:rPr>
          <w:rFonts w:cs="Arial"/>
        </w:rPr>
      </w:pPr>
      <w:r w:rsidRPr="00825563">
        <w:rPr>
          <w:rFonts w:cs="Arial"/>
        </w:rPr>
        <w:t>UnrealEngine4</w:t>
      </w:r>
    </w:p>
    <w:p w:rsidR="0088093E" w:rsidRPr="00B15DA6" w:rsidRDefault="0088093E" w:rsidP="0088093E">
      <w:pPr>
        <w:pStyle w:val="BodyText"/>
        <w:rPr>
          <w:rFonts w:ascii="Arial" w:hAnsi="Arial" w:cs="Arial"/>
          <w:color w:val="00B050"/>
        </w:rPr>
      </w:pPr>
      <w:r w:rsidRPr="00B15DA6">
        <w:rPr>
          <w:rFonts w:ascii="Arial" w:hAnsi="Arial" w:cs="Arial"/>
          <w:color w:val="00B050"/>
        </w:rPr>
        <w:t xml:space="preserve">The UnrealEngine4 is a game engine created by epic games. </w:t>
      </w:r>
    </w:p>
    <w:p w:rsidR="0088093E" w:rsidRPr="00B15DA6" w:rsidRDefault="0088093E" w:rsidP="0088093E">
      <w:pPr>
        <w:pStyle w:val="BodyText"/>
        <w:rPr>
          <w:rFonts w:ascii="Arial" w:hAnsi="Arial" w:cs="Arial"/>
          <w:color w:val="00B050"/>
        </w:rPr>
      </w:pPr>
      <w:r w:rsidRPr="00B15DA6">
        <w:rPr>
          <w:rFonts w:ascii="Arial" w:hAnsi="Arial" w:cs="Arial"/>
          <w:color w:val="00B050"/>
        </w:rPr>
        <w:t>One of the outstanding advantages of unreal is the blueprint system, which allows you to combine blueprints of objects and properties with functional statements in a visual way.</w:t>
      </w:r>
    </w:p>
    <w:p w:rsidR="0088093E" w:rsidRPr="00B15DA6" w:rsidRDefault="0088093E" w:rsidP="0088093E">
      <w:pPr>
        <w:pStyle w:val="BodyText"/>
        <w:rPr>
          <w:rFonts w:ascii="Arial" w:hAnsi="Arial" w:cs="Arial"/>
          <w:color w:val="00B050"/>
        </w:rPr>
      </w:pPr>
      <w:r w:rsidRPr="00B15DA6">
        <w:rPr>
          <w:rFonts w:ascii="Arial" w:hAnsi="Arial" w:cs="Arial"/>
          <w:color w:val="00B050"/>
        </w:rPr>
        <w:t xml:space="preserve">As for the programming language, the commonly used languages C++ and </w:t>
      </w:r>
      <w:proofErr w:type="spellStart"/>
      <w:r w:rsidRPr="00B15DA6">
        <w:rPr>
          <w:rFonts w:ascii="Arial" w:hAnsi="Arial" w:cs="Arial"/>
          <w:color w:val="00B050"/>
        </w:rPr>
        <w:t>UnrealScript</w:t>
      </w:r>
      <w:proofErr w:type="spellEnd"/>
      <w:r w:rsidRPr="00B15DA6">
        <w:rPr>
          <w:rFonts w:ascii="Arial" w:hAnsi="Arial" w:cs="Arial"/>
          <w:color w:val="00B050"/>
        </w:rPr>
        <w:t xml:space="preserve"> (a java-based object-oriented script language).</w:t>
      </w:r>
    </w:p>
    <w:p w:rsidR="0088093E" w:rsidRPr="00B15DA6" w:rsidRDefault="0088093E" w:rsidP="0088093E">
      <w:pPr>
        <w:pStyle w:val="BodyText"/>
        <w:rPr>
          <w:rFonts w:ascii="Arial" w:hAnsi="Arial" w:cs="Arial"/>
          <w:color w:val="00B050"/>
        </w:rPr>
      </w:pPr>
      <w:r w:rsidRPr="00B15DA6">
        <w:rPr>
          <w:rFonts w:ascii="Arial" w:hAnsi="Arial" w:cs="Arial"/>
          <w:color w:val="00B050"/>
        </w:rPr>
        <w:t>Epic Games delivers no purchasable version of the UnrealEngine4. To compensate the free usage of the engine they ask for a 5% royalty payment after reaching $3000.- of revenue per product per quarter. However, there are some exceptions for certain types of projects. « Pay no royalty for film projects, contracting and consulting projects such as architecture, simulation and visualization. »</w:t>
      </w:r>
    </w:p>
    <w:p w:rsidR="0088093E" w:rsidRPr="00B15DA6" w:rsidRDefault="0088093E" w:rsidP="0088093E">
      <w:pPr>
        <w:pStyle w:val="BodyText"/>
        <w:rPr>
          <w:rFonts w:ascii="Arial" w:hAnsi="Arial" w:cs="Arial"/>
          <w:color w:val="00B050"/>
        </w:rPr>
      </w:pPr>
    </w:p>
    <w:p w:rsidR="0088093E" w:rsidRPr="00825563" w:rsidRDefault="0088093E" w:rsidP="0088093E">
      <w:pPr>
        <w:pStyle w:val="Heading4"/>
        <w:numPr>
          <w:ilvl w:val="3"/>
          <w:numId w:val="30"/>
        </w:numPr>
        <w:rPr>
          <w:rFonts w:cs="Arial"/>
        </w:rPr>
      </w:pPr>
      <w:r w:rsidRPr="00825563">
        <w:rPr>
          <w:rFonts w:cs="Arial"/>
        </w:rPr>
        <w:t>Comparison &amp; Reason of Choice</w:t>
      </w:r>
    </w:p>
    <w:p w:rsidR="0088093E" w:rsidRPr="00B15DA6" w:rsidRDefault="0088093E" w:rsidP="0088093E">
      <w:pPr>
        <w:pStyle w:val="BodyText"/>
        <w:rPr>
          <w:rFonts w:ascii="Arial" w:hAnsi="Arial" w:cs="Arial"/>
          <w:color w:val="00B050"/>
        </w:rPr>
      </w:pPr>
      <w:r w:rsidRPr="00B15DA6">
        <w:rPr>
          <w:rFonts w:ascii="Arial" w:hAnsi="Arial" w:cs="Arial"/>
          <w:color w:val="00B050"/>
        </w:rPr>
        <w:t>Compared to Unity 3D the UnrealEngine4 loses in the amount of supported platforms. Unity supports a wide and still growing range of platforms, while Unreal only supports the big names.</w:t>
      </w:r>
    </w:p>
    <w:p w:rsidR="0088093E" w:rsidRPr="00B15DA6" w:rsidRDefault="0088093E" w:rsidP="0088093E">
      <w:pPr>
        <w:pStyle w:val="BodyText"/>
        <w:rPr>
          <w:rFonts w:ascii="Arial" w:hAnsi="Arial" w:cs="Arial"/>
          <w:color w:val="00B050"/>
        </w:rPr>
      </w:pPr>
      <w:r w:rsidRPr="00B15DA6">
        <w:rPr>
          <w:rFonts w:ascii="Arial" w:hAnsi="Arial" w:cs="Arial"/>
          <w:color w:val="00B050"/>
        </w:rPr>
        <w:t xml:space="preserve">The Unity 3D Asset Store and the UnrealEngine4 Marketplace have very little in common. The Asset Store focuses on plugins, extensions and assets, while the Marketplace strongly focuses on the distribution of asset content. </w:t>
      </w:r>
    </w:p>
    <w:p w:rsidR="0088093E" w:rsidRPr="00B15DA6" w:rsidRDefault="0088093E" w:rsidP="0088093E">
      <w:pPr>
        <w:pStyle w:val="BodyText"/>
        <w:rPr>
          <w:rFonts w:ascii="Arial" w:hAnsi="Arial" w:cs="Arial"/>
          <w:color w:val="00B050"/>
        </w:rPr>
      </w:pPr>
      <w:r w:rsidRPr="00B15DA6">
        <w:rPr>
          <w:rFonts w:ascii="Arial" w:hAnsi="Arial" w:cs="Arial"/>
          <w:color w:val="00B050"/>
        </w:rPr>
        <w:t>Another difference between the two engines is the blueprint system of the UnrealEngine4. With this system you can create the entire project without writing code by combining blueprints with functional statements.</w:t>
      </w:r>
    </w:p>
    <w:p w:rsidR="0088093E" w:rsidRPr="00B15DA6" w:rsidRDefault="0088093E" w:rsidP="0088093E">
      <w:pPr>
        <w:pStyle w:val="BodyText"/>
        <w:rPr>
          <w:rFonts w:ascii="Arial" w:hAnsi="Arial" w:cs="Arial"/>
          <w:color w:val="00B050"/>
        </w:rPr>
      </w:pPr>
      <w:r w:rsidRPr="00B15DA6">
        <w:rPr>
          <w:rFonts w:ascii="Arial" w:hAnsi="Arial" w:cs="Arial"/>
          <w:color w:val="00B050"/>
        </w:rPr>
        <w:t>Due to personal reason and a greater interest we chose to work with the UnrealEngine4.</w:t>
      </w:r>
    </w:p>
    <w:p w:rsidR="0088093E" w:rsidRPr="00825563" w:rsidRDefault="0088093E" w:rsidP="0088093E">
      <w:pPr>
        <w:pStyle w:val="Heading3"/>
        <w:rPr>
          <w:rFonts w:cs="Arial"/>
        </w:rPr>
      </w:pPr>
      <w:bookmarkStart w:id="53" w:name="_Toc472779884"/>
      <w:r w:rsidRPr="00825563">
        <w:rPr>
          <w:rFonts w:cs="Arial"/>
        </w:rPr>
        <w:lastRenderedPageBreak/>
        <w:t>VR Headsets</w:t>
      </w:r>
      <w:bookmarkEnd w:id="53"/>
    </w:p>
    <w:p w:rsidR="0088093E" w:rsidRPr="00825563" w:rsidRDefault="0088093E" w:rsidP="0088093E">
      <w:pPr>
        <w:pStyle w:val="Heading4"/>
        <w:numPr>
          <w:ilvl w:val="3"/>
          <w:numId w:val="30"/>
        </w:numPr>
        <w:rPr>
          <w:rFonts w:cs="Arial"/>
        </w:rPr>
      </w:pPr>
      <w:r w:rsidRPr="00825563">
        <w:rPr>
          <w:rFonts w:cs="Arial"/>
        </w:rPr>
        <w:t xml:space="preserve">HTC </w:t>
      </w:r>
      <w:proofErr w:type="spellStart"/>
      <w:r w:rsidRPr="00825563">
        <w:rPr>
          <w:rFonts w:cs="Arial"/>
        </w:rPr>
        <w:t>Vive</w:t>
      </w:r>
      <w:proofErr w:type="spellEnd"/>
    </w:p>
    <w:p w:rsidR="0088093E" w:rsidRPr="00B15DA6" w:rsidRDefault="0088093E" w:rsidP="0088093E">
      <w:pPr>
        <w:pStyle w:val="BodyText"/>
        <w:rPr>
          <w:rFonts w:ascii="Arial" w:hAnsi="Arial" w:cs="Arial"/>
          <w:color w:val="00B050"/>
        </w:rPr>
      </w:pPr>
      <w:r w:rsidRPr="00B15DA6">
        <w:rPr>
          <w:rFonts w:ascii="Arial" w:hAnsi="Arial" w:cs="Arial"/>
          <w:color w:val="00B050"/>
        </w:rPr>
        <w:t xml:space="preserve">The HTC </w:t>
      </w:r>
      <w:proofErr w:type="spellStart"/>
      <w:r w:rsidRPr="00B15DA6">
        <w:rPr>
          <w:rFonts w:ascii="Arial" w:hAnsi="Arial" w:cs="Arial"/>
          <w:color w:val="00B050"/>
        </w:rPr>
        <w:t>Vive</w:t>
      </w:r>
      <w:proofErr w:type="spellEnd"/>
      <w:r w:rsidRPr="00B15DA6">
        <w:rPr>
          <w:rFonts w:ascii="Arial" w:hAnsi="Arial" w:cs="Arial"/>
          <w:color w:val="00B050"/>
        </w:rPr>
        <w:t xml:space="preserve"> system contains the Head Mounted Device (HMD), two controllers and two </w:t>
      </w:r>
      <w:r>
        <w:rPr>
          <w:rFonts w:ascii="Arial" w:hAnsi="Arial" w:cs="Arial"/>
          <w:color w:val="00B050"/>
        </w:rPr>
        <w:t>base-station</w:t>
      </w:r>
      <w:r w:rsidRPr="00B15DA6">
        <w:rPr>
          <w:rFonts w:ascii="Arial" w:hAnsi="Arial" w:cs="Arial"/>
          <w:color w:val="00B050"/>
        </w:rPr>
        <w:t>s.</w:t>
      </w:r>
    </w:p>
    <w:p w:rsidR="0088093E" w:rsidRPr="00B15DA6" w:rsidRDefault="0088093E" w:rsidP="0088093E">
      <w:pPr>
        <w:pStyle w:val="BodyText"/>
        <w:rPr>
          <w:rFonts w:ascii="Arial" w:hAnsi="Arial" w:cs="Arial"/>
          <w:color w:val="00B050"/>
        </w:rPr>
      </w:pPr>
      <w:r w:rsidRPr="00B15DA6">
        <w:rPr>
          <w:rFonts w:ascii="Arial" w:hAnsi="Arial" w:cs="Arial"/>
          <w:color w:val="00B050"/>
        </w:rPr>
        <w:t xml:space="preserve">The HMD of the HTV </w:t>
      </w:r>
      <w:proofErr w:type="spellStart"/>
      <w:r w:rsidRPr="00B15DA6">
        <w:rPr>
          <w:rFonts w:ascii="Arial" w:hAnsi="Arial" w:cs="Arial"/>
          <w:color w:val="00B050"/>
        </w:rPr>
        <w:t>Vive</w:t>
      </w:r>
      <w:proofErr w:type="spellEnd"/>
      <w:r w:rsidRPr="00B15DA6">
        <w:rPr>
          <w:rFonts w:ascii="Arial" w:hAnsi="Arial" w:cs="Arial"/>
          <w:color w:val="00B050"/>
        </w:rPr>
        <w:t xml:space="preserve"> has a visual field range of 110° (diagonally), a resolution of 2160 x 1200 overall or 1080 x 1200 for each eye and an image refresh rate of 90 Hz. The 32 built-in sensors allow for a 360° movement tracking. With the front camera it is also possible to add physical objects into the virtual world.</w:t>
      </w:r>
    </w:p>
    <w:p w:rsidR="0088093E" w:rsidRPr="00B15DA6" w:rsidRDefault="0088093E" w:rsidP="0088093E">
      <w:pPr>
        <w:pStyle w:val="BodyText"/>
        <w:rPr>
          <w:rFonts w:ascii="Arial" w:hAnsi="Arial" w:cs="Arial"/>
          <w:color w:val="00B050"/>
        </w:rPr>
      </w:pPr>
      <w:r w:rsidRPr="00B15DA6">
        <w:rPr>
          <w:rFonts w:ascii="Arial" w:hAnsi="Arial" w:cs="Arial"/>
          <w:color w:val="00B050"/>
        </w:rPr>
        <w:t xml:space="preserve">The measurements of the position are </w:t>
      </w:r>
      <w:del w:id="54" w:author="Groux Marcel (s)" w:date="2017-01-21T18:35:00Z">
        <w:r w:rsidRPr="00B15DA6" w:rsidDel="007C15E0">
          <w:rPr>
            <w:rFonts w:ascii="Arial" w:hAnsi="Arial" w:cs="Arial"/>
            <w:color w:val="00B050"/>
          </w:rPr>
          <w:delText xml:space="preserve">taken </w:delText>
        </w:r>
      </w:del>
      <w:ins w:id="55" w:author="Groux Marcel (s)" w:date="2017-01-21T18:35:00Z">
        <w:r w:rsidR="007C15E0">
          <w:rPr>
            <w:rFonts w:ascii="Arial" w:hAnsi="Arial" w:cs="Arial"/>
            <w:color w:val="00B050"/>
          </w:rPr>
          <w:t>calculated</w:t>
        </w:r>
        <w:r w:rsidR="007C15E0" w:rsidRPr="00B15DA6">
          <w:rPr>
            <w:rFonts w:ascii="Arial" w:hAnsi="Arial" w:cs="Arial"/>
            <w:color w:val="00B050"/>
          </w:rPr>
          <w:t xml:space="preserve"> </w:t>
        </w:r>
      </w:ins>
      <w:r w:rsidRPr="00B15DA6">
        <w:rPr>
          <w:rFonts w:ascii="Arial" w:hAnsi="Arial" w:cs="Arial"/>
          <w:color w:val="00B050"/>
        </w:rPr>
        <w:t xml:space="preserve">by the two </w:t>
      </w:r>
      <w:r>
        <w:rPr>
          <w:rFonts w:ascii="Arial" w:hAnsi="Arial" w:cs="Arial"/>
          <w:color w:val="00B050"/>
        </w:rPr>
        <w:t>base-station</w:t>
      </w:r>
      <w:r w:rsidRPr="00B15DA6">
        <w:rPr>
          <w:rFonts w:ascii="Arial" w:hAnsi="Arial" w:cs="Arial"/>
          <w:color w:val="00B050"/>
        </w:rPr>
        <w:t xml:space="preserve">s mounted to the ceiling of the room. Each </w:t>
      </w:r>
      <w:r>
        <w:rPr>
          <w:rFonts w:ascii="Arial" w:hAnsi="Arial" w:cs="Arial"/>
          <w:color w:val="00B050"/>
        </w:rPr>
        <w:t>base-station</w:t>
      </w:r>
      <w:r w:rsidRPr="00B15DA6">
        <w:rPr>
          <w:rFonts w:ascii="Arial" w:hAnsi="Arial" w:cs="Arial"/>
          <w:color w:val="00B050"/>
        </w:rPr>
        <w:t xml:space="preserve"> contains a sensor to track the position of the HMD. </w:t>
      </w:r>
      <w:del w:id="56" w:author="Groux Marcel (s)" w:date="2017-01-21T18:35:00Z">
        <w:r w:rsidRPr="00B15DA6" w:rsidDel="007C15E0">
          <w:rPr>
            <w:rFonts w:ascii="Arial" w:hAnsi="Arial" w:cs="Arial"/>
            <w:color w:val="00B050"/>
          </w:rPr>
          <w:delText>The position of the HMD is measured with a gyroscope and an accelerometer</w:delText>
        </w:r>
      </w:del>
      <w:ins w:id="57" w:author="Groux Marcel (s)" w:date="2017-01-21T18:35:00Z">
        <w:r w:rsidR="007C15E0">
          <w:rPr>
            <w:rFonts w:ascii="Arial" w:hAnsi="Arial" w:cs="Arial"/>
            <w:color w:val="00B050"/>
          </w:rPr>
          <w:t>Furthermore the HMD has a gyroscope and an accelerometer</w:t>
        </w:r>
      </w:ins>
      <w:r w:rsidRPr="00B15DA6">
        <w:rPr>
          <w:rFonts w:ascii="Arial" w:hAnsi="Arial" w:cs="Arial"/>
          <w:color w:val="00B050"/>
        </w:rPr>
        <w:t xml:space="preserve">. The two </w:t>
      </w:r>
      <w:r>
        <w:rPr>
          <w:rFonts w:ascii="Arial" w:hAnsi="Arial" w:cs="Arial"/>
          <w:color w:val="00B050"/>
        </w:rPr>
        <w:t>base-station</w:t>
      </w:r>
      <w:r w:rsidRPr="00B15DA6">
        <w:rPr>
          <w:rFonts w:ascii="Arial" w:hAnsi="Arial" w:cs="Arial"/>
          <w:color w:val="00B050"/>
        </w:rPr>
        <w:t xml:space="preserve">s allow for a quadratic area with adjustable side length depending on the distance between the stations. </w:t>
      </w:r>
    </w:p>
    <w:p w:rsidR="0088093E" w:rsidRPr="00B15DA6" w:rsidRDefault="0088093E" w:rsidP="0088093E">
      <w:pPr>
        <w:pStyle w:val="BodyText"/>
        <w:rPr>
          <w:rFonts w:ascii="Arial" w:hAnsi="Arial" w:cs="Arial"/>
          <w:color w:val="00B050"/>
        </w:rPr>
      </w:pPr>
      <w:r w:rsidRPr="00B15DA6">
        <w:rPr>
          <w:rFonts w:ascii="Arial" w:hAnsi="Arial" w:cs="Arial"/>
          <w:color w:val="00B050"/>
        </w:rPr>
        <w:t>The user inputs are controlled by two hand controllers, one for each hand. The 24 sensors of the controllers allow for precise movement tracking. The multifunctional trackpad and the double-staged triggers with haptic HD-Feedback allow an entirely new virtual reality experience.</w:t>
      </w:r>
    </w:p>
    <w:p w:rsidR="0088093E" w:rsidRPr="00B15DA6" w:rsidRDefault="0088093E" w:rsidP="0088093E">
      <w:pPr>
        <w:pStyle w:val="BodyText"/>
        <w:rPr>
          <w:rFonts w:ascii="Arial" w:hAnsi="Arial" w:cs="Arial"/>
          <w:color w:val="00B050"/>
        </w:rPr>
      </w:pPr>
      <w:r w:rsidRPr="00B15DA6">
        <w:rPr>
          <w:rFonts w:ascii="Arial" w:hAnsi="Arial" w:cs="Arial"/>
          <w:color w:val="00B050"/>
        </w:rPr>
        <w:t xml:space="preserve">To connect the HTC </w:t>
      </w:r>
      <w:proofErr w:type="spellStart"/>
      <w:r w:rsidRPr="00B15DA6">
        <w:rPr>
          <w:rFonts w:ascii="Arial" w:hAnsi="Arial" w:cs="Arial"/>
          <w:color w:val="00B050"/>
        </w:rPr>
        <w:t>Vive</w:t>
      </w:r>
      <w:proofErr w:type="spellEnd"/>
      <w:r w:rsidRPr="00B15DA6">
        <w:rPr>
          <w:rFonts w:ascii="Arial" w:hAnsi="Arial" w:cs="Arial"/>
          <w:color w:val="00B050"/>
        </w:rPr>
        <w:t xml:space="preserve"> with a computer </w:t>
      </w:r>
      <w:ins w:id="58" w:author="Groux Marcel (s)" w:date="2017-01-21T18:36:00Z">
        <w:r w:rsidR="007C15E0">
          <w:rPr>
            <w:rFonts w:ascii="Arial" w:hAnsi="Arial" w:cs="Arial"/>
            <w:color w:val="00B050"/>
          </w:rPr>
          <w:t xml:space="preserve">there </w:t>
        </w:r>
      </w:ins>
      <w:r w:rsidRPr="00B15DA6">
        <w:rPr>
          <w:rFonts w:ascii="Arial" w:hAnsi="Arial" w:cs="Arial"/>
          <w:color w:val="00B050"/>
        </w:rPr>
        <w:t>are two HDMI-, two USB-, and one audio slot needed. The audio slot is needed to connect headphones to the audio slot attached to the HMD.</w:t>
      </w:r>
    </w:p>
    <w:p w:rsidR="0088093E" w:rsidRPr="00B15DA6" w:rsidRDefault="0088093E" w:rsidP="0088093E">
      <w:pPr>
        <w:pStyle w:val="BodyText"/>
        <w:rPr>
          <w:rFonts w:ascii="Arial" w:hAnsi="Arial" w:cs="Arial"/>
          <w:color w:val="00B050"/>
        </w:rPr>
      </w:pPr>
      <w:r w:rsidRPr="00B15DA6">
        <w:rPr>
          <w:rFonts w:ascii="Arial" w:hAnsi="Arial" w:cs="Arial"/>
          <w:color w:val="00B050"/>
        </w:rPr>
        <w:t xml:space="preserve"> </w:t>
      </w:r>
    </w:p>
    <w:p w:rsidR="0088093E" w:rsidRPr="00825563" w:rsidRDefault="0088093E" w:rsidP="0088093E">
      <w:pPr>
        <w:pStyle w:val="Heading4"/>
        <w:numPr>
          <w:ilvl w:val="3"/>
          <w:numId w:val="30"/>
        </w:numPr>
        <w:rPr>
          <w:rFonts w:cs="Arial"/>
        </w:rPr>
      </w:pPr>
      <w:r w:rsidRPr="00825563">
        <w:rPr>
          <w:rFonts w:cs="Arial"/>
        </w:rPr>
        <w:t>Oculus Rift</w:t>
      </w:r>
    </w:p>
    <w:p w:rsidR="0088093E" w:rsidRPr="00B15DA6" w:rsidRDefault="0088093E" w:rsidP="0088093E">
      <w:pPr>
        <w:pStyle w:val="BodyText"/>
        <w:rPr>
          <w:rFonts w:ascii="Arial" w:hAnsi="Arial" w:cs="Arial"/>
          <w:color w:val="00B050"/>
        </w:rPr>
      </w:pPr>
      <w:r w:rsidRPr="00B15DA6">
        <w:rPr>
          <w:rFonts w:ascii="Arial" w:hAnsi="Arial" w:cs="Arial"/>
          <w:color w:val="00B050"/>
        </w:rPr>
        <w:t xml:space="preserve">The Oculus Rift system contains the Oculus Rift, an Oculus Sensor, an Oculus Remote and an Xbox One Controller. The system can be expanded by the newly released Oculus Touch, two controllers similar to the ones the HTC </w:t>
      </w:r>
      <w:proofErr w:type="spellStart"/>
      <w:r w:rsidRPr="00B15DA6">
        <w:rPr>
          <w:rFonts w:ascii="Arial" w:hAnsi="Arial" w:cs="Arial"/>
          <w:color w:val="00B050"/>
        </w:rPr>
        <w:t>Vive</w:t>
      </w:r>
      <w:proofErr w:type="spellEnd"/>
      <w:r w:rsidRPr="00B15DA6">
        <w:rPr>
          <w:rFonts w:ascii="Arial" w:hAnsi="Arial" w:cs="Arial"/>
          <w:color w:val="00B050"/>
        </w:rPr>
        <w:t xml:space="preserve"> already has included in the base set-up.</w:t>
      </w:r>
    </w:p>
    <w:p w:rsidR="0088093E" w:rsidRPr="00B15DA6" w:rsidRDefault="0088093E" w:rsidP="0088093E">
      <w:pPr>
        <w:pStyle w:val="BodyText"/>
        <w:rPr>
          <w:rFonts w:ascii="Arial" w:hAnsi="Arial" w:cs="Arial"/>
          <w:color w:val="00B050"/>
        </w:rPr>
      </w:pPr>
      <w:r w:rsidRPr="00B15DA6">
        <w:rPr>
          <w:rFonts w:ascii="Arial" w:hAnsi="Arial" w:cs="Arial"/>
          <w:color w:val="00B050"/>
        </w:rPr>
        <w:t xml:space="preserve">The Oculus Rift has like the HTC </w:t>
      </w:r>
      <w:proofErr w:type="spellStart"/>
      <w:r w:rsidRPr="00B15DA6">
        <w:rPr>
          <w:rFonts w:ascii="Arial" w:hAnsi="Arial" w:cs="Arial"/>
          <w:color w:val="00B050"/>
        </w:rPr>
        <w:t>Vive</w:t>
      </w:r>
      <w:proofErr w:type="spellEnd"/>
      <w:r w:rsidRPr="00B15DA6">
        <w:rPr>
          <w:rFonts w:ascii="Arial" w:hAnsi="Arial" w:cs="Arial"/>
          <w:color w:val="00B050"/>
        </w:rPr>
        <w:t xml:space="preserve"> a visual field range of 110° (diagonally), a resolution of 2160 x 1200 overall or 1080 x 1200 per eye and an image refresh rate of 90 Hz. </w:t>
      </w:r>
    </w:p>
    <w:p w:rsidR="0088093E" w:rsidRPr="00B15DA6" w:rsidRDefault="0088093E" w:rsidP="0088093E">
      <w:pPr>
        <w:pStyle w:val="BodyText"/>
        <w:rPr>
          <w:rFonts w:ascii="Arial" w:hAnsi="Arial" w:cs="Arial"/>
          <w:color w:val="00B050"/>
        </w:rPr>
      </w:pPr>
      <w:r w:rsidRPr="00B15DA6">
        <w:rPr>
          <w:rFonts w:ascii="Arial" w:hAnsi="Arial" w:cs="Arial"/>
          <w:color w:val="00B050"/>
        </w:rPr>
        <w:t>The tracking of movement is measured with a gyroscope, an accelerometer and a magnetometer. The tracking of position is handled by the external Oculus Sensor.</w:t>
      </w:r>
    </w:p>
    <w:p w:rsidR="0088093E" w:rsidRPr="00B15DA6" w:rsidRDefault="0088093E" w:rsidP="0088093E">
      <w:pPr>
        <w:pStyle w:val="BodyText"/>
        <w:rPr>
          <w:rFonts w:ascii="Arial" w:hAnsi="Arial" w:cs="Arial"/>
          <w:color w:val="00B050"/>
        </w:rPr>
      </w:pPr>
      <w:r w:rsidRPr="00B15DA6">
        <w:rPr>
          <w:rFonts w:ascii="Arial" w:hAnsi="Arial" w:cs="Arial"/>
          <w:color w:val="00B050"/>
        </w:rPr>
        <w:t>The user inputs are handled either by a normal Xbox One Controller or the newer Oculus Touch.</w:t>
      </w:r>
    </w:p>
    <w:p w:rsidR="0088093E" w:rsidRPr="00B15DA6" w:rsidRDefault="0088093E" w:rsidP="0088093E">
      <w:pPr>
        <w:pStyle w:val="BodyText"/>
        <w:rPr>
          <w:rFonts w:ascii="Arial" w:hAnsi="Arial" w:cs="Arial"/>
          <w:color w:val="00B050"/>
        </w:rPr>
      </w:pPr>
    </w:p>
    <w:p w:rsidR="0088093E" w:rsidRPr="00825563" w:rsidRDefault="0088093E" w:rsidP="0088093E">
      <w:pPr>
        <w:pStyle w:val="Heading4"/>
        <w:numPr>
          <w:ilvl w:val="3"/>
          <w:numId w:val="30"/>
        </w:numPr>
        <w:rPr>
          <w:rFonts w:cs="Arial"/>
        </w:rPr>
      </w:pPr>
      <w:r w:rsidRPr="00825563">
        <w:rPr>
          <w:rFonts w:cs="Arial"/>
        </w:rPr>
        <w:t>Comparison &amp; Reason of Choice</w:t>
      </w:r>
    </w:p>
    <w:p w:rsidR="0088093E" w:rsidRPr="00B15DA6" w:rsidRDefault="0088093E" w:rsidP="0088093E">
      <w:pPr>
        <w:pStyle w:val="BodyText"/>
        <w:rPr>
          <w:rFonts w:ascii="Arial" w:hAnsi="Arial" w:cs="Arial"/>
          <w:color w:val="00B050"/>
        </w:rPr>
      </w:pPr>
      <w:r w:rsidRPr="00B15DA6">
        <w:rPr>
          <w:rFonts w:ascii="Arial" w:hAnsi="Arial" w:cs="Arial"/>
          <w:color w:val="00B050"/>
        </w:rPr>
        <w:t xml:space="preserve">The two </w:t>
      </w:r>
      <w:r>
        <w:rPr>
          <w:rFonts w:ascii="Arial" w:hAnsi="Arial" w:cs="Arial"/>
          <w:color w:val="00B050"/>
        </w:rPr>
        <w:t>base-station</w:t>
      </w:r>
      <w:r w:rsidRPr="00B15DA6">
        <w:rPr>
          <w:rFonts w:ascii="Arial" w:hAnsi="Arial" w:cs="Arial"/>
          <w:color w:val="00B050"/>
        </w:rPr>
        <w:t xml:space="preserve">s of the HTC </w:t>
      </w:r>
      <w:proofErr w:type="spellStart"/>
      <w:r w:rsidRPr="00B15DA6">
        <w:rPr>
          <w:rFonts w:ascii="Arial" w:hAnsi="Arial" w:cs="Arial"/>
          <w:color w:val="00B050"/>
        </w:rPr>
        <w:t>Vive</w:t>
      </w:r>
      <w:proofErr w:type="spellEnd"/>
      <w:r w:rsidRPr="00B15DA6">
        <w:rPr>
          <w:rFonts w:ascii="Arial" w:hAnsi="Arial" w:cs="Arial"/>
          <w:color w:val="00B050"/>
        </w:rPr>
        <w:t xml:space="preserve"> enable a wider tracking range than the Oculus Sensor The HTV </w:t>
      </w:r>
      <w:proofErr w:type="spellStart"/>
      <w:r w:rsidRPr="00B15DA6">
        <w:rPr>
          <w:rFonts w:ascii="Arial" w:hAnsi="Arial" w:cs="Arial"/>
          <w:color w:val="00B050"/>
        </w:rPr>
        <w:t>Vive</w:t>
      </w:r>
      <w:proofErr w:type="spellEnd"/>
      <w:r w:rsidRPr="00B15DA6">
        <w:rPr>
          <w:rFonts w:ascii="Arial" w:hAnsi="Arial" w:cs="Arial"/>
          <w:color w:val="00B050"/>
        </w:rPr>
        <w:t xml:space="preserve"> has a tracking range of 15 x 15 feet, while the range of the Oculus rift is limited to 11 x 5 feet. </w:t>
      </w:r>
    </w:p>
    <w:p w:rsidR="0088093E" w:rsidRPr="00B15DA6" w:rsidRDefault="0088093E" w:rsidP="0088093E">
      <w:pPr>
        <w:pStyle w:val="BodyText"/>
        <w:rPr>
          <w:rFonts w:ascii="Arial" w:hAnsi="Arial" w:cs="Arial"/>
          <w:color w:val="00B050"/>
        </w:rPr>
      </w:pPr>
      <w:r w:rsidRPr="00B15DA6">
        <w:rPr>
          <w:rFonts w:ascii="Arial" w:hAnsi="Arial" w:cs="Arial"/>
          <w:color w:val="00B050"/>
        </w:rPr>
        <w:lastRenderedPageBreak/>
        <w:t>The technical details like visual field range or resolution for both systems are more or less the same, with the only significant difference being the magnetometer in the movement tracking of the Oculus Rift.</w:t>
      </w:r>
    </w:p>
    <w:p w:rsidR="0088093E" w:rsidRPr="00B15DA6" w:rsidRDefault="0088093E" w:rsidP="0088093E">
      <w:pPr>
        <w:pStyle w:val="BodyText"/>
        <w:rPr>
          <w:rFonts w:ascii="Arial" w:hAnsi="Arial" w:cs="Arial"/>
          <w:color w:val="00B050"/>
        </w:rPr>
      </w:pPr>
      <w:r w:rsidRPr="00B15DA6">
        <w:rPr>
          <w:rFonts w:ascii="Arial" w:hAnsi="Arial" w:cs="Arial"/>
          <w:color w:val="00B050"/>
        </w:rPr>
        <w:t xml:space="preserve">Due to the wider tracking range and the available controllers we chose to use the HTC </w:t>
      </w:r>
      <w:proofErr w:type="spellStart"/>
      <w:r w:rsidRPr="00B15DA6">
        <w:rPr>
          <w:rFonts w:ascii="Arial" w:hAnsi="Arial" w:cs="Arial"/>
          <w:color w:val="00B050"/>
        </w:rPr>
        <w:t>Vive</w:t>
      </w:r>
      <w:proofErr w:type="spellEnd"/>
      <w:r w:rsidRPr="00B15DA6">
        <w:rPr>
          <w:rFonts w:ascii="Arial" w:hAnsi="Arial" w:cs="Arial"/>
          <w:color w:val="00B050"/>
        </w:rPr>
        <w:t xml:space="preserve"> as our virtual reality device. Another determinant factor was the better comfort of the HTC </w:t>
      </w:r>
      <w:proofErr w:type="spellStart"/>
      <w:r w:rsidRPr="00B15DA6">
        <w:rPr>
          <w:rFonts w:ascii="Arial" w:hAnsi="Arial" w:cs="Arial"/>
          <w:color w:val="00B050"/>
        </w:rPr>
        <w:t>Vive</w:t>
      </w:r>
      <w:proofErr w:type="spellEnd"/>
      <w:r w:rsidRPr="00B15DA6">
        <w:rPr>
          <w:rFonts w:ascii="Arial" w:hAnsi="Arial" w:cs="Arial"/>
          <w:color w:val="00B050"/>
        </w:rPr>
        <w:t xml:space="preserve"> Head Mounted Device.</w:t>
      </w:r>
    </w:p>
    <w:p w:rsidR="0088093E" w:rsidRPr="00825563" w:rsidRDefault="0088093E" w:rsidP="0088093E">
      <w:pPr>
        <w:pStyle w:val="Heading1"/>
        <w:rPr>
          <w:rFonts w:cs="Arial"/>
        </w:rPr>
      </w:pPr>
      <w:bookmarkStart w:id="59" w:name="_Toc472779885"/>
      <w:r w:rsidRPr="00825563">
        <w:rPr>
          <w:rFonts w:cs="Arial"/>
        </w:rPr>
        <w:lastRenderedPageBreak/>
        <w:t>Implementation (Marcel)</w:t>
      </w:r>
      <w:bookmarkEnd w:id="59"/>
    </w:p>
    <w:p w:rsidR="0088093E" w:rsidRPr="00825563" w:rsidRDefault="0088093E" w:rsidP="0088093E">
      <w:pPr>
        <w:pStyle w:val="Heading2"/>
        <w:numPr>
          <w:ilvl w:val="1"/>
          <w:numId w:val="30"/>
        </w:numPr>
        <w:ind w:left="578" w:hanging="578"/>
        <w:rPr>
          <w:rFonts w:cs="Arial"/>
        </w:rPr>
      </w:pPr>
      <w:bookmarkStart w:id="60" w:name="_Toc472779886"/>
      <w:r w:rsidRPr="00825563">
        <w:rPr>
          <w:rFonts w:cs="Arial"/>
        </w:rPr>
        <w:t>Introduction (Dominic)</w:t>
      </w:r>
      <w:bookmarkEnd w:id="60"/>
    </w:p>
    <w:p w:rsidR="0088093E" w:rsidRPr="00825563" w:rsidRDefault="0088093E" w:rsidP="0088093E">
      <w:pPr>
        <w:pStyle w:val="BodyText"/>
        <w:rPr>
          <w:rFonts w:ascii="Arial" w:hAnsi="Arial" w:cs="Arial"/>
          <w:color w:val="FF0000"/>
        </w:rPr>
      </w:pPr>
      <w:proofErr w:type="spellStart"/>
      <w:r w:rsidRPr="00825563">
        <w:rPr>
          <w:rFonts w:ascii="Arial" w:hAnsi="Arial" w:cs="Arial"/>
          <w:color w:val="FF0000"/>
        </w:rPr>
        <w:t>Praktische</w:t>
      </w:r>
      <w:proofErr w:type="spellEnd"/>
      <w:r w:rsidRPr="00825563">
        <w:rPr>
          <w:rFonts w:ascii="Arial" w:hAnsi="Arial" w:cs="Arial"/>
          <w:color w:val="FF0000"/>
        </w:rPr>
        <w:t xml:space="preserve"> </w:t>
      </w:r>
      <w:proofErr w:type="spellStart"/>
      <w:r w:rsidRPr="00825563">
        <w:rPr>
          <w:rFonts w:ascii="Arial" w:hAnsi="Arial" w:cs="Arial"/>
          <w:color w:val="FF0000"/>
        </w:rPr>
        <w:t>umsetzung</w:t>
      </w:r>
      <w:proofErr w:type="spellEnd"/>
      <w:r w:rsidRPr="00825563">
        <w:rPr>
          <w:rFonts w:ascii="Arial" w:hAnsi="Arial" w:cs="Arial"/>
          <w:color w:val="FF0000"/>
        </w:rPr>
        <w:t xml:space="preserve">, </w:t>
      </w:r>
      <w:proofErr w:type="spellStart"/>
      <w:r w:rsidRPr="00825563">
        <w:rPr>
          <w:rFonts w:ascii="Arial" w:hAnsi="Arial" w:cs="Arial"/>
          <w:color w:val="FF0000"/>
        </w:rPr>
        <w:t>protyping</w:t>
      </w:r>
      <w:proofErr w:type="spellEnd"/>
      <w:r w:rsidRPr="00825563">
        <w:rPr>
          <w:rFonts w:ascii="Arial" w:hAnsi="Arial" w:cs="Arial"/>
          <w:color w:val="FF0000"/>
        </w:rPr>
        <w:t xml:space="preserve"> process</w:t>
      </w:r>
    </w:p>
    <w:p w:rsidR="0088093E" w:rsidRPr="00825563" w:rsidRDefault="0088093E" w:rsidP="0088093E">
      <w:pPr>
        <w:pStyle w:val="BodyText"/>
        <w:rPr>
          <w:rFonts w:ascii="Arial" w:hAnsi="Arial" w:cs="Arial"/>
          <w:color w:val="FF0000"/>
        </w:rPr>
      </w:pPr>
      <w:r w:rsidRPr="00825563">
        <w:rPr>
          <w:rFonts w:ascii="Arial" w:hAnsi="Arial" w:cs="Arial"/>
          <w:color w:val="FF0000"/>
        </w:rPr>
        <w:t>Concept and ideas</w:t>
      </w:r>
    </w:p>
    <w:p w:rsidR="0088093E" w:rsidRPr="00825563" w:rsidRDefault="0088093E" w:rsidP="0088093E">
      <w:pPr>
        <w:pStyle w:val="Heading2"/>
        <w:numPr>
          <w:ilvl w:val="1"/>
          <w:numId w:val="30"/>
        </w:numPr>
        <w:ind w:left="578" w:hanging="578"/>
        <w:rPr>
          <w:rFonts w:cs="Arial"/>
        </w:rPr>
      </w:pPr>
      <w:bookmarkStart w:id="61" w:name="_Toc472779887"/>
      <w:r w:rsidRPr="00825563">
        <w:rPr>
          <w:rFonts w:cs="Arial"/>
        </w:rPr>
        <w:t>Walking in Place</w:t>
      </w:r>
      <w:bookmarkEnd w:id="61"/>
    </w:p>
    <w:p w:rsidR="0088093E" w:rsidRPr="00825563" w:rsidRDefault="0088093E" w:rsidP="0088093E">
      <w:pPr>
        <w:pStyle w:val="Heading3"/>
        <w:rPr>
          <w:rFonts w:cs="Arial"/>
        </w:rPr>
      </w:pPr>
      <w:bookmarkStart w:id="62" w:name="_Toc472779888"/>
      <w:r w:rsidRPr="00825563">
        <w:rPr>
          <w:rFonts w:cs="Arial"/>
        </w:rPr>
        <w:t>Concept &amp; Idea</w:t>
      </w:r>
      <w:bookmarkEnd w:id="62"/>
    </w:p>
    <w:p w:rsidR="0088093E" w:rsidRPr="00A103AE" w:rsidRDefault="0088093E" w:rsidP="0088093E">
      <w:pPr>
        <w:pStyle w:val="BodyText"/>
        <w:rPr>
          <w:rFonts w:ascii="Arial" w:hAnsi="Arial" w:cs="Arial"/>
          <w:color w:val="FF0000"/>
        </w:rPr>
      </w:pPr>
      <w:r w:rsidRPr="00A103AE">
        <w:rPr>
          <w:rFonts w:ascii="Arial" w:hAnsi="Arial" w:cs="Arial"/>
          <w:color w:val="FF0000"/>
        </w:rPr>
        <w:t>The concept of our walking in place navigation method contains the forward / backward hand movements of a person during jogging. This gives the user the feeling of movement without physically change the location in the room.  But with that comes the problem of having the feeling of moving around without moving around. To change this, we wanted to find a way to add inputs based on the leg movement when literally walking in place. However, due to the lack of leg or feet sensors this is not possible yet.</w:t>
      </w:r>
    </w:p>
    <w:p w:rsidR="0088093E" w:rsidRPr="00825563" w:rsidRDefault="0088093E" w:rsidP="0088093E">
      <w:pPr>
        <w:pStyle w:val="BodyText"/>
        <w:rPr>
          <w:rFonts w:ascii="Arial" w:hAnsi="Arial" w:cs="Arial"/>
          <w:color w:val="FF0000"/>
        </w:rPr>
      </w:pPr>
    </w:p>
    <w:p w:rsidR="0088093E" w:rsidRPr="00825563" w:rsidRDefault="00ED2F05" w:rsidP="0088093E">
      <w:pPr>
        <w:pStyle w:val="BodyText"/>
        <w:keepNext/>
        <w:spacing w:line="240" w:lineRule="auto"/>
        <w:rPr>
          <w:rFonts w:ascii="Arial" w:hAnsi="Arial" w:cs="Arial"/>
        </w:rPr>
      </w:pPr>
      <w:r>
        <w:rPr>
          <w:rFonts w:ascii="Arial" w:hAnsi="Arial" w:cs="Arial"/>
          <w:noProof/>
          <w:lang w:eastAsia="en-GB"/>
        </w:rPr>
        <w:pict>
          <v:shape id="Grafik 90" o:spid="_x0000_i1025" type="#_x0000_t75" style="width:6in;height:179.05pt;visibility:visible;mso-wrap-style:square" o:bordertopcolor="black" o:borderleftcolor="black" o:borderbottomcolor="black" o:borderrightcolor="black">
            <v:imagedata r:id="rId10" o:title=""/>
            <w10:bordertop type="single" width="6"/>
            <w10:borderleft type="single" width="6"/>
            <w10:borderbottom type="single" width="6"/>
            <w10:borderright type="single" width="6"/>
          </v:shape>
        </w:pict>
      </w:r>
    </w:p>
    <w:p w:rsidR="0088093E" w:rsidRPr="00825563" w:rsidRDefault="0088093E" w:rsidP="0088093E">
      <w:pPr>
        <w:pStyle w:val="Caption"/>
        <w:jc w:val="both"/>
        <w:rPr>
          <w:rFonts w:cs="Arial"/>
        </w:rPr>
      </w:pPr>
      <w:bookmarkStart w:id="63" w:name="_Toc472766988"/>
      <w:r w:rsidRPr="00825563">
        <w:rPr>
          <w:rFonts w:cs="Arial"/>
        </w:rPr>
        <w:t xml:space="preserve">Figure </w:t>
      </w:r>
      <w:r w:rsidRPr="00825563">
        <w:rPr>
          <w:rFonts w:cs="Arial"/>
        </w:rPr>
        <w:fldChar w:fldCharType="begin"/>
      </w:r>
      <w:r w:rsidRPr="00825563">
        <w:rPr>
          <w:rFonts w:cs="Arial"/>
        </w:rPr>
        <w:instrText xml:space="preserve"> SEQ Figure \* ARABIC </w:instrText>
      </w:r>
      <w:r w:rsidRPr="00825563">
        <w:rPr>
          <w:rFonts w:cs="Arial"/>
        </w:rPr>
        <w:fldChar w:fldCharType="separate"/>
      </w:r>
      <w:r>
        <w:rPr>
          <w:rFonts w:cs="Arial"/>
          <w:noProof/>
        </w:rPr>
        <w:t>1</w:t>
      </w:r>
      <w:r w:rsidRPr="00825563">
        <w:rPr>
          <w:rFonts w:cs="Arial"/>
        </w:rPr>
        <w:fldChar w:fldCharType="end"/>
      </w:r>
      <w:r w:rsidRPr="00825563">
        <w:rPr>
          <w:rFonts w:cs="Arial"/>
        </w:rPr>
        <w:t xml:space="preserve"> - Walking in place concept draft</w:t>
      </w:r>
      <w:bookmarkEnd w:id="63"/>
    </w:p>
    <w:p w:rsidR="0088093E" w:rsidRPr="00825563" w:rsidRDefault="0088093E" w:rsidP="0088093E">
      <w:pPr>
        <w:pStyle w:val="Heading3"/>
        <w:rPr>
          <w:rFonts w:cs="Arial"/>
        </w:rPr>
      </w:pPr>
      <w:r>
        <w:rPr>
          <w:rFonts w:cs="Arial"/>
        </w:rPr>
        <w:t>Parameters</w:t>
      </w:r>
    </w:p>
    <w:p w:rsidR="0088093E" w:rsidRDefault="0088093E" w:rsidP="0088093E">
      <w:pPr>
        <w:pStyle w:val="BodyText"/>
        <w:rPr>
          <w:rFonts w:ascii="Arial" w:hAnsi="Arial" w:cs="Arial"/>
          <w:color w:val="FF0000"/>
        </w:rPr>
      </w:pPr>
      <w:r>
        <w:rPr>
          <w:rFonts w:ascii="Arial" w:hAnsi="Arial" w:cs="Arial"/>
          <w:color w:val="FF0000"/>
        </w:rPr>
        <w:t>The following parameters are used in this method.</w:t>
      </w:r>
    </w:p>
    <w:p w:rsidR="0088093E" w:rsidRDefault="0088093E" w:rsidP="0088093E">
      <w:pPr>
        <w:pStyle w:val="BodyText"/>
        <w:numPr>
          <w:ilvl w:val="0"/>
          <w:numId w:val="39"/>
        </w:numPr>
        <w:rPr>
          <w:rFonts w:ascii="Arial" w:hAnsi="Arial" w:cs="Arial"/>
          <w:color w:val="FF0000"/>
        </w:rPr>
      </w:pPr>
      <w:r>
        <w:rPr>
          <w:rFonts w:ascii="Arial" w:hAnsi="Arial" w:cs="Arial"/>
          <w:color w:val="FF0000"/>
        </w:rPr>
        <w:t>Speed</w:t>
      </w:r>
    </w:p>
    <w:p w:rsidR="0088093E" w:rsidRDefault="0088093E" w:rsidP="0088093E">
      <w:pPr>
        <w:pStyle w:val="BodyText"/>
        <w:numPr>
          <w:ilvl w:val="0"/>
          <w:numId w:val="39"/>
        </w:numPr>
        <w:rPr>
          <w:rFonts w:ascii="Arial" w:hAnsi="Arial" w:cs="Arial"/>
          <w:color w:val="FF0000"/>
        </w:rPr>
      </w:pPr>
      <w:r>
        <w:rPr>
          <w:rFonts w:ascii="Arial" w:hAnsi="Arial" w:cs="Arial"/>
          <w:color w:val="FF0000"/>
        </w:rPr>
        <w:t>Camera direction</w:t>
      </w:r>
    </w:p>
    <w:p w:rsidR="0088093E" w:rsidRPr="00825563" w:rsidRDefault="0088093E" w:rsidP="0088093E">
      <w:pPr>
        <w:pStyle w:val="BodyText"/>
        <w:numPr>
          <w:ilvl w:val="0"/>
          <w:numId w:val="39"/>
        </w:numPr>
        <w:rPr>
          <w:rFonts w:ascii="Arial" w:hAnsi="Arial" w:cs="Arial"/>
          <w:color w:val="FF0000"/>
        </w:rPr>
      </w:pPr>
      <w:r>
        <w:rPr>
          <w:rFonts w:ascii="Arial" w:hAnsi="Arial" w:cs="Arial"/>
          <w:color w:val="FF0000"/>
        </w:rPr>
        <w:t>Controller position</w:t>
      </w:r>
    </w:p>
    <w:p w:rsidR="0088093E" w:rsidRPr="00825563" w:rsidRDefault="0088093E" w:rsidP="0088093E">
      <w:pPr>
        <w:pStyle w:val="Heading3"/>
        <w:rPr>
          <w:rFonts w:cs="Arial"/>
        </w:rPr>
      </w:pPr>
      <w:r>
        <w:rPr>
          <w:rFonts w:cs="Arial"/>
        </w:rPr>
        <w:lastRenderedPageBreak/>
        <w:t>Implementation</w:t>
      </w:r>
    </w:p>
    <w:p w:rsidR="0088093E" w:rsidRDefault="0088093E" w:rsidP="0088093E">
      <w:pPr>
        <w:pStyle w:val="BodyText"/>
        <w:rPr>
          <w:rFonts w:ascii="Arial" w:hAnsi="Arial" w:cs="Arial"/>
          <w:color w:val="FF0000"/>
        </w:rPr>
      </w:pPr>
      <w:r>
        <w:rPr>
          <w:rFonts w:ascii="Arial" w:hAnsi="Arial" w:cs="Arial"/>
          <w:color w:val="FF0000"/>
        </w:rPr>
        <w:t>Two different implementations were prepared to answer the question in what direction the Virtual player is locomoted. One implementation used the forward direction of the controllers, to determine the locomotion direction. The second implementation used the gaze direction of the Head Mounted Display. In the following you see the blueprint implementation of the Walking in Place movement method.</w:t>
      </w:r>
    </w:p>
    <w:p w:rsidR="0088093E" w:rsidRDefault="0088093E" w:rsidP="0088093E">
      <w:pPr>
        <w:pStyle w:val="BodyText"/>
        <w:rPr>
          <w:rFonts w:ascii="Arial" w:hAnsi="Arial" w:cs="Arial"/>
          <w:color w:val="FF0000"/>
        </w:rPr>
      </w:pPr>
      <w:r w:rsidRPr="00377CFC">
        <w:rPr>
          <w:rFonts w:ascii="Arial" w:hAnsi="Arial" w:cs="Arial"/>
          <w:color w:val="FF0000"/>
        </w:rPr>
        <w:t>In the following we see an example implemen</w:t>
      </w:r>
      <w:r>
        <w:rPr>
          <w:rFonts w:ascii="Arial" w:hAnsi="Arial" w:cs="Arial"/>
          <w:color w:val="FF0000"/>
        </w:rPr>
        <w:t>tation of the Walking in Place m</w:t>
      </w:r>
      <w:r w:rsidRPr="00377CFC">
        <w:rPr>
          <w:rFonts w:ascii="Arial" w:hAnsi="Arial" w:cs="Arial"/>
          <w:color w:val="FF0000"/>
        </w:rPr>
        <w:t xml:space="preserve">odule that is controller oriented (the difference to HMD orientation is very small and can be found ). In the unreal project under </w:t>
      </w:r>
      <w:proofErr w:type="spellStart"/>
      <w:r w:rsidRPr="00377CFC">
        <w:rPr>
          <w:rFonts w:ascii="Arial" w:hAnsi="Arial" w:cs="Arial"/>
          <w:color w:val="FF0000"/>
        </w:rPr>
        <w:t>Vive</w:t>
      </w:r>
      <w:proofErr w:type="spellEnd"/>
      <w:r w:rsidRPr="00377CFC">
        <w:rPr>
          <w:rFonts w:ascii="Arial" w:hAnsi="Arial" w:cs="Arial"/>
          <w:color w:val="FF0000"/>
        </w:rPr>
        <w:t>/</w:t>
      </w:r>
      <w:proofErr w:type="spellStart"/>
      <w:r w:rsidRPr="00377CFC">
        <w:rPr>
          <w:rFonts w:ascii="Arial" w:hAnsi="Arial" w:cs="Arial"/>
          <w:color w:val="FF0000"/>
        </w:rPr>
        <w:t>MyViveFolder</w:t>
      </w:r>
      <w:proofErr w:type="spellEnd"/>
      <w:r w:rsidRPr="00377CFC">
        <w:rPr>
          <w:rFonts w:ascii="Arial" w:hAnsi="Arial" w:cs="Arial"/>
          <w:color w:val="FF0000"/>
        </w:rPr>
        <w:t>/</w:t>
      </w:r>
      <w:proofErr w:type="spellStart"/>
      <w:r w:rsidRPr="00377CFC">
        <w:rPr>
          <w:rFonts w:ascii="Arial" w:hAnsi="Arial" w:cs="Arial"/>
          <w:color w:val="FF0000"/>
        </w:rPr>
        <w:t>MySimpleVive_PawnCharacter</w:t>
      </w:r>
      <w:proofErr w:type="spellEnd"/>
      <w:r w:rsidRPr="00377CFC">
        <w:rPr>
          <w:rFonts w:ascii="Arial" w:hAnsi="Arial" w:cs="Arial"/>
          <w:color w:val="FF0000"/>
        </w:rPr>
        <w:t>.</w:t>
      </w:r>
    </w:p>
    <w:p w:rsidR="0088093E" w:rsidRDefault="00ED2F05" w:rsidP="0088093E">
      <w:pPr>
        <w:pStyle w:val="BodyText"/>
        <w:spacing w:line="240" w:lineRule="auto"/>
        <w:rPr>
          <w:rFonts w:ascii="Arial" w:hAnsi="Arial" w:cs="Arial"/>
          <w:noProof/>
          <w:color w:val="FF0000"/>
          <w:lang w:eastAsia="en-GB"/>
        </w:rPr>
      </w:pPr>
      <w:r>
        <w:rPr>
          <w:noProof/>
          <w:lang w:val="de-DE" w:eastAsia="de-DE"/>
        </w:rPr>
        <w:pict>
          <v:shapetype id="_x0000_t202" coordsize="21600,21600" o:spt="202" path="m,l,21600r21600,l21600,xe">
            <v:stroke joinstyle="miter"/>
            <v:path gradientshapeok="t" o:connecttype="rect"/>
          </v:shapetype>
          <v:shape id="Textfeld 92" o:spid="_x0000_s1036" type="#_x0000_t202" style="position:absolute;left:0;text-align:left;margin-left:787.5pt;margin-top:123.05pt;width:439.35pt;height:.05pt;z-index:-2;visibility:visible;mso-wrap-style:square;mso-wrap-distance-left:9pt;mso-wrap-distance-top:0;mso-wrap-distance-right:9pt;mso-wrap-distance-bottom:0;mso-position-horizontal:right;mso-position-horizontal-relative:margin;mso-position-vertical:absolute;mso-position-vertical-relative:text;v-text-anchor:top" wrapcoords="-37 0 -37 20057 21600 20057 21600 0 -37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" stroked="f">
            <v:textbox style="mso-fit-shape-to-text:t" inset="0,0,0,0">
              <w:txbxContent>
                <w:p w:rsidR="00B0754E" w:rsidRPr="00E20243" w:rsidRDefault="00B0754E" w:rsidP="0088093E">
                  <w:pPr>
                    <w:pStyle w:val="Caption"/>
                    <w:spacing w:after="0"/>
                    <w:rPr>
                      <w:rFonts w:ascii="Times New Roman" w:hAnsi="Times New Roman"/>
                      <w:noProof/>
                      <w:szCs w:val="20"/>
                    </w:rPr>
                  </w:pPr>
                  <w:r>
                    <w:t xml:space="preserve">Figure </w:t>
                  </w:r>
                  <w:fldSimple w:instr=" SEQ Figure \* ARABIC ">
                    <w:r>
                      <w:rPr>
                        <w:noProof/>
                      </w:rPr>
                      <w:t>2</w:t>
                    </w:r>
                  </w:fldSimple>
                  <w:r>
                    <w:t xml:space="preserve"> - Activator Walking in Place</w:t>
                  </w:r>
                </w:p>
              </w:txbxContent>
            </v:textbox>
            <w10:wrap type="tight" anchorx="margin"/>
          </v:shape>
        </w:pict>
      </w:r>
      <w:r>
        <w:rPr>
          <w:noProof/>
          <w:lang w:eastAsia="en-GB"/>
        </w:rPr>
        <w:pict>
          <v:shape id="Picture 1" o:spid="_x0000_i1026" type="#_x0000_t75" style="width:439.5pt;height:113.95pt;visibility:visible;mso-wrap-style:square">
            <v:imagedata r:id="rId11" o:title="" cropbottom="34027f"/>
          </v:shape>
        </w:pict>
      </w:r>
    </w:p>
    <w:p w:rsidR="0088093E" w:rsidRDefault="0088093E" w:rsidP="0088093E">
      <w:pPr>
        <w:pStyle w:val="BodyText"/>
        <w:rPr>
          <w:rFonts w:ascii="Arial" w:hAnsi="Arial" w:cs="Arial"/>
          <w:color w:val="FF0000"/>
        </w:rPr>
      </w:pPr>
      <w:r>
        <w:rPr>
          <w:rFonts w:ascii="Arial" w:hAnsi="Arial" w:cs="Arial"/>
          <w:color w:val="FF0000"/>
        </w:rPr>
        <w:t xml:space="preserve">First the walking in place needs to be activated, we used the grip button to activate it. (this is done as well for the Left </w:t>
      </w:r>
      <w:proofErr w:type="spellStart"/>
      <w:r>
        <w:rPr>
          <w:rFonts w:ascii="Arial" w:hAnsi="Arial" w:cs="Arial"/>
          <w:color w:val="FF0000"/>
        </w:rPr>
        <w:t>MotionController</w:t>
      </w:r>
      <w:proofErr w:type="spellEnd"/>
      <w:r>
        <w:rPr>
          <w:rFonts w:ascii="Arial" w:hAnsi="Arial" w:cs="Arial"/>
          <w:color w:val="FF0000"/>
        </w:rPr>
        <w:t>.</w:t>
      </w:r>
    </w:p>
    <w:p w:rsidR="0088093E" w:rsidRPr="00377CFC" w:rsidRDefault="00ED2F05" w:rsidP="0088093E">
      <w:pPr>
        <w:pStyle w:val="BodyText"/>
        <w:spacing w:line="240" w:lineRule="auto"/>
        <w:rPr>
          <w:rFonts w:ascii="Arial" w:hAnsi="Arial" w:cs="Arial"/>
          <w:color w:val="FF0000"/>
        </w:rPr>
      </w:pPr>
      <w:r>
        <w:rPr>
          <w:noProof/>
          <w:lang w:val="de-DE" w:eastAsia="de-DE"/>
        </w:rPr>
        <w:pict>
          <v:shape id="Textfeld 93" o:spid="_x0000_s1035" type="#_x0000_t202" style="position:absolute;left:0;text-align:left;margin-left:787.5pt;margin-top:274.25pt;width:439.35pt;height:.05pt;z-index:-1;visibility:visible;mso-wrap-style:square;mso-wrap-distance-left:9pt;mso-wrap-distance-top:0;mso-wrap-distance-right:9pt;mso-wrap-distance-bottom:0;mso-position-horizontal:right;mso-position-horizontal-relative:margin;mso-position-vertical:absolute;mso-position-vertical-relative:text;v-text-anchor:top" wrapcoords="-37 0 -37 20800 21600 20800 21600 0 -37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" stroked="f">
            <v:textbox style="mso-fit-shape-to-text:t" inset="0,0,0,0">
              <w:txbxContent>
                <w:p w:rsidR="00B0754E" w:rsidRPr="00E27651" w:rsidRDefault="00B0754E" w:rsidP="0088093E">
                  <w:pPr>
                    <w:pStyle w:val="Caption"/>
                    <w:rPr>
                      <w:rFonts w:ascii="Times New Roman" w:hAnsi="Times New Roman"/>
                      <w:noProof/>
                      <w:szCs w:val="20"/>
                    </w:rPr>
                  </w:pPr>
                  <w:r>
                    <w:t xml:space="preserve">Figure </w:t>
                  </w:r>
                  <w:fldSimple w:instr=" SEQ Figure \* ARABIC ">
                    <w:r>
                      <w:rPr>
                        <w:noProof/>
                      </w:rPr>
                      <w:t>3</w:t>
                    </w:r>
                  </w:fldSimple>
                  <w:r>
                    <w:t xml:space="preserve"> - Start Walking in Place</w:t>
                  </w:r>
                </w:p>
              </w:txbxContent>
            </v:textbox>
            <w10:wrap type="tight" anchorx="margin"/>
          </v:shape>
        </w:pict>
      </w:r>
      <w:r>
        <w:rPr>
          <w:noProof/>
          <w:lang w:eastAsia="en-GB"/>
        </w:rPr>
        <w:pict>
          <v:shape id="Picture 8" o:spid="_x0000_i1027" type="#_x0000_t75" style="width:438.9pt;height:264.2pt;visibility:visible;mso-wrap-style:square">
            <v:imagedata r:id="rId12" o:title=""/>
          </v:shape>
        </w:pict>
      </w:r>
    </w:p>
    <w:p w:rsidR="0088093E" w:rsidRDefault="0088093E" w:rsidP="0088093E">
      <w:pPr>
        <w:pStyle w:val="BodyText"/>
        <w:rPr>
          <w:rFonts w:ascii="Arial" w:hAnsi="Arial" w:cs="Arial"/>
          <w:color w:val="FF0000"/>
        </w:rPr>
      </w:pPr>
      <w:r>
        <w:rPr>
          <w:rFonts w:ascii="Arial" w:hAnsi="Arial" w:cs="Arial"/>
          <w:color w:val="FF0000"/>
        </w:rPr>
        <w:t>Then we determine if the HMD position is moved too much any movement that is done with the Left/Right Hand Controllers will be ignored. This is done to not detect any walking in place movement when the User is moving by walking in the real world.</w:t>
      </w:r>
    </w:p>
    <w:p w:rsidR="0088093E" w:rsidRDefault="00ED2F05" w:rsidP="0088093E">
      <w:pPr>
        <w:keepNext/>
      </w:pPr>
      <w:r>
        <w:rPr>
          <w:noProof/>
          <w:lang w:eastAsia="en-GB"/>
        </w:rPr>
        <w:lastRenderedPageBreak/>
        <w:pict>
          <v:shape id="Picture 12" o:spid="_x0000_i1028" type="#_x0000_t75" style="width:437pt;height:265.45pt;visibility:visible;mso-wrap-style:square">
            <v:imagedata r:id="rId13" o:title=""/>
          </v:shape>
        </w:pict>
      </w:r>
    </w:p>
    <w:p w:rsidR="0088093E" w:rsidRDefault="0088093E" w:rsidP="0088093E">
      <w:pPr>
        <w:pStyle w:val="Caption"/>
        <w:rPr>
          <w:rFonts w:cs="Arial"/>
          <w:b/>
          <w:spacing w:val="-10"/>
          <w:kern w:val="28"/>
          <w:sz w:val="24"/>
        </w:rPr>
      </w:pPr>
      <w:r w:rsidRPr="00554D58">
        <w:rPr>
          <w:lang w:val="en-US"/>
        </w:rPr>
        <w:t xml:space="preserve">Figure </w:t>
      </w:r>
      <w:r>
        <w:fldChar w:fldCharType="begin"/>
      </w:r>
      <w:r w:rsidRPr="00554D58">
        <w:rPr>
          <w:lang w:val="en-US"/>
        </w:rPr>
        <w:instrText xml:space="preserve"> SEQ Figure \* ARABIC </w:instrText>
      </w:r>
      <w:r>
        <w:fldChar w:fldCharType="separate"/>
      </w:r>
      <w:r w:rsidRPr="00554D58">
        <w:rPr>
          <w:noProof/>
          <w:lang w:val="en-US"/>
        </w:rPr>
        <w:t>4</w:t>
      </w:r>
      <w:r>
        <w:fldChar w:fldCharType="end"/>
      </w:r>
      <w:r w:rsidRPr="00554D58">
        <w:rPr>
          <w:lang w:val="en-US"/>
        </w:rPr>
        <w:t xml:space="preserve"> - Access Hand Position</w:t>
      </w:r>
    </w:p>
    <w:p w:rsidR="0088093E" w:rsidRDefault="0088093E" w:rsidP="0088093E">
      <w:pPr>
        <w:pStyle w:val="BodyText"/>
        <w:rPr>
          <w:rFonts w:ascii="Arial" w:hAnsi="Arial" w:cs="Arial"/>
          <w:color w:val="FF0000"/>
        </w:rPr>
      </w:pPr>
      <w:r w:rsidRPr="00377CFC">
        <w:rPr>
          <w:rFonts w:ascii="Arial" w:hAnsi="Arial" w:cs="Arial"/>
          <w:color w:val="FF0000"/>
        </w:rPr>
        <w:t xml:space="preserve">We access the left Hand Position as well as the rotation and calculate the forward vector of the left Hand. We also need the Position of the Actor, that is the player’s current location, that we want to </w:t>
      </w:r>
      <w:proofErr w:type="spellStart"/>
      <w:r w:rsidRPr="00377CFC">
        <w:rPr>
          <w:rFonts w:ascii="Arial" w:hAnsi="Arial" w:cs="Arial"/>
          <w:color w:val="FF0000"/>
        </w:rPr>
        <w:t>substract</w:t>
      </w:r>
      <w:proofErr w:type="spellEnd"/>
      <w:r w:rsidRPr="00377CFC">
        <w:rPr>
          <w:rFonts w:ascii="Arial" w:hAnsi="Arial" w:cs="Arial"/>
          <w:color w:val="FF0000"/>
        </w:rPr>
        <w:t xml:space="preserve"> from the hand position, since we only want to move the position when the position of the controller is changed relative to the player’s location.</w:t>
      </w:r>
    </w:p>
    <w:p w:rsidR="0088093E" w:rsidRPr="00377CFC" w:rsidRDefault="0088093E" w:rsidP="0088093E">
      <w:pPr>
        <w:pStyle w:val="BodyText"/>
        <w:rPr>
          <w:rFonts w:ascii="Arial" w:hAnsi="Arial" w:cs="Arial"/>
          <w:color w:val="FF0000"/>
        </w:rPr>
      </w:pPr>
    </w:p>
    <w:p w:rsidR="0088093E" w:rsidRDefault="00ED2F05" w:rsidP="0088093E">
      <w:pPr>
        <w:keepNext/>
      </w:pPr>
      <w:r>
        <w:rPr>
          <w:noProof/>
          <w:lang w:eastAsia="en-GB"/>
        </w:rPr>
        <w:pict>
          <v:shape id="Picture 13" o:spid="_x0000_i1029" type="#_x0000_t75" style="width:439.5pt;height:232.9pt;visibility:visible;mso-wrap-style:square">
            <v:imagedata r:id="rId14" o:title=""/>
          </v:shape>
        </w:pict>
      </w:r>
    </w:p>
    <w:p w:rsidR="0088093E" w:rsidRDefault="0088093E" w:rsidP="0088093E">
      <w:pPr>
        <w:pStyle w:val="Caption"/>
        <w:rPr>
          <w:rFonts w:cs="Arial"/>
          <w:b/>
          <w:spacing w:val="-10"/>
          <w:kern w:val="28"/>
          <w:sz w:val="24"/>
        </w:rPr>
      </w:pPr>
      <w:r w:rsidRPr="00554D58">
        <w:rPr>
          <w:lang w:val="en-US"/>
        </w:rPr>
        <w:t xml:space="preserve">Figure </w:t>
      </w:r>
      <w:r>
        <w:fldChar w:fldCharType="begin"/>
      </w:r>
      <w:r w:rsidRPr="00554D58">
        <w:rPr>
          <w:lang w:val="en-US"/>
        </w:rPr>
        <w:instrText xml:space="preserve"> SEQ Figure \* ARABIC </w:instrText>
      </w:r>
      <w:r>
        <w:fldChar w:fldCharType="separate"/>
      </w:r>
      <w:r w:rsidRPr="00554D58">
        <w:rPr>
          <w:noProof/>
          <w:lang w:val="en-US"/>
        </w:rPr>
        <w:t>5</w:t>
      </w:r>
      <w:r>
        <w:fldChar w:fldCharType="end"/>
      </w:r>
      <w:r w:rsidRPr="00554D58">
        <w:rPr>
          <w:lang w:val="en-US"/>
        </w:rPr>
        <w:t xml:space="preserve"> - Calculation of new location</w:t>
      </w:r>
    </w:p>
    <w:p w:rsidR="0088093E" w:rsidRPr="00377CFC" w:rsidRDefault="0088093E" w:rsidP="0088093E">
      <w:pPr>
        <w:pStyle w:val="BodyText"/>
        <w:rPr>
          <w:rFonts w:ascii="Arial" w:hAnsi="Arial" w:cs="Arial"/>
          <w:color w:val="FF0000"/>
        </w:rPr>
      </w:pPr>
      <w:r w:rsidRPr="00377CFC">
        <w:rPr>
          <w:rFonts w:ascii="Arial" w:hAnsi="Arial" w:cs="Arial"/>
          <w:color w:val="FF0000"/>
        </w:rPr>
        <w:t xml:space="preserve">As seen in the picture we compare the Left position of the controller with the old saved position of the controller if the difference between the two values is greater than 0.1, the </w:t>
      </w:r>
      <w:r w:rsidRPr="00377CFC">
        <w:rPr>
          <w:rFonts w:ascii="Arial" w:hAnsi="Arial" w:cs="Arial"/>
          <w:color w:val="FF0000"/>
        </w:rPr>
        <w:lastRenderedPageBreak/>
        <w:t>locomotion will take place. And the Branch evaluates to true, the new location will be set and the old positions of the Left/ Right Hand Controllers will be saved.</w:t>
      </w:r>
    </w:p>
    <w:p w:rsidR="0088093E" w:rsidRPr="00377CFC" w:rsidRDefault="0088093E" w:rsidP="0088093E">
      <w:pPr>
        <w:pStyle w:val="BodyText"/>
        <w:rPr>
          <w:rFonts w:ascii="Arial" w:hAnsi="Arial" w:cs="Arial"/>
          <w:color w:val="FF0000"/>
        </w:rPr>
      </w:pPr>
      <w:r w:rsidRPr="00377CFC">
        <w:rPr>
          <w:rFonts w:ascii="Arial" w:hAnsi="Arial" w:cs="Arial"/>
          <w:color w:val="FF0000"/>
        </w:rPr>
        <w:t xml:space="preserve">The Marked orange part is here to calculate the new location of the player: </w:t>
      </w:r>
    </w:p>
    <w:p w:rsidR="0088093E" w:rsidRPr="00377CFC" w:rsidRDefault="0088093E" w:rsidP="0088093E">
      <w:pPr>
        <w:pStyle w:val="BodyText"/>
        <w:rPr>
          <w:rFonts w:ascii="Arial" w:hAnsi="Arial" w:cs="Arial"/>
          <w:color w:val="FF0000"/>
        </w:rPr>
      </w:pPr>
      <w:r w:rsidRPr="00377CFC">
        <w:rPr>
          <w:rFonts w:ascii="Arial" w:hAnsi="Arial" w:cs="Arial"/>
          <w:color w:val="FF0000"/>
        </w:rPr>
        <w:t>We see calculate the difference of the x, y value of the Left Hand controller position, then we calculate the length of the vector. This distance we multiply with the forward vector of the Left Hand Controller (we add to that the movement part calculated for the Right Hand Controller, which is similar to the above.), then we multiply with the movement multiplier, add the current location of the player to it and we have the new location that we locomoted to.</w:t>
      </w:r>
    </w:p>
    <w:p w:rsidR="0088093E" w:rsidRPr="00825563" w:rsidRDefault="0088093E" w:rsidP="0088093E">
      <w:pPr>
        <w:pStyle w:val="Heading2"/>
        <w:numPr>
          <w:ilvl w:val="1"/>
          <w:numId w:val="30"/>
        </w:numPr>
        <w:ind w:left="578" w:hanging="578"/>
        <w:rPr>
          <w:rFonts w:cs="Arial"/>
        </w:rPr>
      </w:pPr>
      <w:bookmarkStart w:id="64" w:name="_Toc472779891"/>
      <w:r w:rsidRPr="00825563">
        <w:rPr>
          <w:rFonts w:cs="Arial"/>
        </w:rPr>
        <w:t>Scaled Walking</w:t>
      </w:r>
      <w:bookmarkEnd w:id="64"/>
    </w:p>
    <w:p w:rsidR="0088093E" w:rsidRPr="00825563" w:rsidRDefault="0088093E" w:rsidP="0088093E">
      <w:pPr>
        <w:pStyle w:val="Heading3"/>
        <w:rPr>
          <w:rFonts w:cs="Arial"/>
        </w:rPr>
      </w:pPr>
      <w:bookmarkStart w:id="65" w:name="_Toc472779892"/>
      <w:r w:rsidRPr="00825563">
        <w:rPr>
          <w:rFonts w:cs="Arial"/>
        </w:rPr>
        <w:t>Concept &amp; Idea</w:t>
      </w:r>
      <w:bookmarkEnd w:id="65"/>
    </w:p>
    <w:p w:rsidR="0088093E" w:rsidRPr="00825563" w:rsidRDefault="0088093E" w:rsidP="0088093E">
      <w:pPr>
        <w:pStyle w:val="BodyText"/>
        <w:rPr>
          <w:rFonts w:ascii="Arial" w:hAnsi="Arial" w:cs="Arial"/>
          <w:strike/>
          <w:color w:val="FF0000"/>
        </w:rPr>
      </w:pPr>
      <w:r w:rsidRPr="00825563">
        <w:rPr>
          <w:rFonts w:ascii="Arial" w:hAnsi="Arial" w:cs="Arial"/>
          <w:strike/>
          <w:color w:val="FF0000"/>
        </w:rPr>
        <w:t>The idea of scaled walking is based on the limited physical space the user has to move, but the virtual space can be a multiple of that space. To be able to use the whole virtual space the physical movements are scaled up, so that the user can explore a multiple of the space of his physical space.</w:t>
      </w:r>
    </w:p>
    <w:p w:rsidR="0088093E" w:rsidRPr="00825563" w:rsidRDefault="0088093E" w:rsidP="0088093E">
      <w:pPr>
        <w:pStyle w:val="BodyText"/>
        <w:rPr>
          <w:rFonts w:ascii="Arial" w:hAnsi="Arial" w:cs="Arial"/>
          <w:color w:val="FF0000"/>
        </w:rPr>
      </w:pPr>
    </w:p>
    <w:p w:rsidR="0088093E" w:rsidRPr="00825563" w:rsidRDefault="00ED2F05" w:rsidP="0088093E">
      <w:pPr>
        <w:pStyle w:val="BodyText"/>
        <w:keepNext/>
        <w:spacing w:line="240" w:lineRule="auto"/>
        <w:rPr>
          <w:rFonts w:ascii="Arial" w:hAnsi="Arial" w:cs="Arial"/>
        </w:rPr>
      </w:pPr>
      <w:r>
        <w:rPr>
          <w:rFonts w:ascii="Arial" w:hAnsi="Arial" w:cs="Arial"/>
          <w:noProof/>
          <w:lang w:eastAsia="en-GB"/>
        </w:rPr>
        <w:pict>
          <v:shape id="Grafik 89" o:spid="_x0000_i1030" type="#_x0000_t75" style="width:438.9pt;height:182.8pt;visibility:visible;mso-wrap-style:square" o:bordertopcolor="black" o:borderleftcolor="black" o:borderbottomcolor="black" o:borderrightcolor="black">
            <v:imagedata r:id="rId15" o:title=""/>
            <w10:bordertop type="single" width="6"/>
            <w10:borderleft type="single" width="6"/>
            <w10:borderbottom type="single" width="6"/>
            <w10:borderright type="single" width="6"/>
          </v:shape>
        </w:pict>
      </w:r>
    </w:p>
    <w:p w:rsidR="0088093E" w:rsidRPr="00825563" w:rsidRDefault="0088093E" w:rsidP="0088093E">
      <w:pPr>
        <w:pStyle w:val="Caption"/>
        <w:jc w:val="both"/>
        <w:rPr>
          <w:rFonts w:cs="Arial"/>
        </w:rPr>
      </w:pPr>
      <w:bookmarkStart w:id="66" w:name="_Toc472766989"/>
      <w:r w:rsidRPr="00825563">
        <w:rPr>
          <w:rFonts w:cs="Arial"/>
        </w:rPr>
        <w:t xml:space="preserve">Figure </w:t>
      </w:r>
      <w:r w:rsidRPr="00825563">
        <w:rPr>
          <w:rFonts w:cs="Arial"/>
        </w:rPr>
        <w:fldChar w:fldCharType="begin"/>
      </w:r>
      <w:r w:rsidRPr="00825563">
        <w:rPr>
          <w:rFonts w:cs="Arial"/>
        </w:rPr>
        <w:instrText xml:space="preserve"> SEQ Figure \* ARABIC </w:instrText>
      </w:r>
      <w:r w:rsidRPr="00825563">
        <w:rPr>
          <w:rFonts w:cs="Arial"/>
        </w:rPr>
        <w:fldChar w:fldCharType="separate"/>
      </w:r>
      <w:r>
        <w:rPr>
          <w:rFonts w:cs="Arial"/>
          <w:noProof/>
        </w:rPr>
        <w:t>6</w:t>
      </w:r>
      <w:r w:rsidRPr="00825563">
        <w:rPr>
          <w:rFonts w:cs="Arial"/>
        </w:rPr>
        <w:fldChar w:fldCharType="end"/>
      </w:r>
      <w:r w:rsidRPr="00825563">
        <w:rPr>
          <w:rFonts w:cs="Arial"/>
        </w:rPr>
        <w:t xml:space="preserve"> - Scaled walking concept draft</w:t>
      </w:r>
      <w:bookmarkEnd w:id="66"/>
    </w:p>
    <w:p w:rsidR="0088093E" w:rsidRPr="00825563" w:rsidRDefault="0088093E" w:rsidP="0088093E">
      <w:pPr>
        <w:pStyle w:val="Heading3"/>
        <w:rPr>
          <w:rFonts w:cs="Arial"/>
        </w:rPr>
      </w:pPr>
      <w:bookmarkStart w:id="67" w:name="_Toc472779893"/>
      <w:r w:rsidRPr="00825563">
        <w:rPr>
          <w:rFonts w:cs="Arial"/>
        </w:rPr>
        <w:t>Implementation</w:t>
      </w:r>
      <w:bookmarkEnd w:id="67"/>
    </w:p>
    <w:p w:rsidR="0088093E" w:rsidRPr="00825563" w:rsidRDefault="0088093E" w:rsidP="0088093E">
      <w:pPr>
        <w:pStyle w:val="BodyText"/>
        <w:rPr>
          <w:rFonts w:ascii="Arial" w:hAnsi="Arial" w:cs="Arial"/>
          <w:color w:val="FF0000"/>
        </w:rPr>
      </w:pPr>
      <w:r w:rsidRPr="00825563">
        <w:rPr>
          <w:rFonts w:ascii="Arial" w:hAnsi="Arial" w:cs="Arial"/>
          <w:color w:val="FF0000"/>
        </w:rPr>
        <w:t>Description how it was actually implemented</w:t>
      </w:r>
    </w:p>
    <w:p w:rsidR="0088093E" w:rsidRPr="00825563" w:rsidRDefault="0088093E" w:rsidP="0088093E">
      <w:pPr>
        <w:pStyle w:val="BodyText"/>
        <w:rPr>
          <w:rFonts w:ascii="Arial" w:hAnsi="Arial" w:cs="Arial"/>
          <w:color w:val="FF0000"/>
        </w:rPr>
      </w:pPr>
      <w:r w:rsidRPr="00825563">
        <w:rPr>
          <w:rFonts w:ascii="Arial" w:hAnsi="Arial" w:cs="Arial"/>
          <w:color w:val="FF0000"/>
        </w:rPr>
        <w:t>Screenshot of blueprint (Different versions?)</w:t>
      </w:r>
    </w:p>
    <w:p w:rsidR="0088093E" w:rsidRPr="00825563" w:rsidRDefault="0088093E" w:rsidP="0088093E">
      <w:pPr>
        <w:pStyle w:val="BodyText"/>
        <w:rPr>
          <w:rFonts w:ascii="Arial" w:hAnsi="Arial" w:cs="Arial"/>
          <w:color w:val="FF0000"/>
        </w:rPr>
      </w:pPr>
      <w:r w:rsidRPr="00825563">
        <w:rPr>
          <w:rFonts w:ascii="Arial" w:hAnsi="Arial" w:cs="Arial"/>
          <w:color w:val="FF0000"/>
        </w:rPr>
        <w:t>Problems while implementing</w:t>
      </w:r>
    </w:p>
    <w:p w:rsidR="0088093E" w:rsidRPr="00825563" w:rsidRDefault="0088093E" w:rsidP="0088093E">
      <w:pPr>
        <w:pStyle w:val="Heading3"/>
        <w:rPr>
          <w:rFonts w:cs="Arial"/>
        </w:rPr>
      </w:pPr>
      <w:bookmarkStart w:id="68" w:name="_Toc472779894"/>
      <w:r w:rsidRPr="00825563">
        <w:rPr>
          <w:rFonts w:cs="Arial"/>
        </w:rPr>
        <w:lastRenderedPageBreak/>
        <w:t>Parameters</w:t>
      </w:r>
      <w:bookmarkEnd w:id="68"/>
    </w:p>
    <w:p w:rsidR="0088093E" w:rsidRPr="00825563" w:rsidRDefault="0088093E" w:rsidP="0088093E">
      <w:pPr>
        <w:pStyle w:val="BodyText"/>
        <w:rPr>
          <w:rFonts w:ascii="Arial" w:hAnsi="Arial" w:cs="Arial"/>
          <w:color w:val="FF0000"/>
        </w:rPr>
      </w:pPr>
      <w:r w:rsidRPr="00825563">
        <w:rPr>
          <w:rFonts w:ascii="Arial" w:hAnsi="Arial" w:cs="Arial"/>
          <w:color w:val="FF0000"/>
        </w:rPr>
        <w:t>Which parameters are relevant for this method</w:t>
      </w:r>
    </w:p>
    <w:p w:rsidR="0088093E" w:rsidRPr="00825563" w:rsidRDefault="0088093E" w:rsidP="0088093E">
      <w:pPr>
        <w:pStyle w:val="BodyText"/>
        <w:rPr>
          <w:rFonts w:ascii="Arial" w:hAnsi="Arial" w:cs="Arial"/>
          <w:color w:val="FF0000"/>
        </w:rPr>
      </w:pPr>
    </w:p>
    <w:p w:rsidR="0088093E" w:rsidRPr="00825563" w:rsidRDefault="0088093E" w:rsidP="0088093E">
      <w:pPr>
        <w:pStyle w:val="Heading2"/>
        <w:numPr>
          <w:ilvl w:val="1"/>
          <w:numId w:val="30"/>
        </w:numPr>
        <w:ind w:left="578" w:hanging="578"/>
        <w:rPr>
          <w:rFonts w:cs="Arial"/>
        </w:rPr>
      </w:pPr>
      <w:bookmarkStart w:id="69" w:name="_Toc472779895"/>
      <w:r w:rsidRPr="00825563">
        <w:rPr>
          <w:rFonts w:cs="Arial"/>
        </w:rPr>
        <w:t>Walking by Leaning</w:t>
      </w:r>
      <w:bookmarkEnd w:id="69"/>
    </w:p>
    <w:p w:rsidR="0088093E" w:rsidRPr="00825563" w:rsidRDefault="0088093E" w:rsidP="0088093E">
      <w:pPr>
        <w:pStyle w:val="Heading3"/>
        <w:rPr>
          <w:rFonts w:cs="Arial"/>
        </w:rPr>
      </w:pPr>
      <w:bookmarkStart w:id="70" w:name="_Toc472779896"/>
      <w:r w:rsidRPr="00825563">
        <w:rPr>
          <w:rFonts w:cs="Arial"/>
        </w:rPr>
        <w:t>Concept &amp; Ideas</w:t>
      </w:r>
      <w:bookmarkEnd w:id="70"/>
    </w:p>
    <w:p w:rsidR="0088093E" w:rsidRPr="00825563" w:rsidRDefault="0088093E" w:rsidP="0088093E">
      <w:pPr>
        <w:pStyle w:val="BodyText"/>
        <w:rPr>
          <w:rFonts w:ascii="Arial" w:hAnsi="Arial" w:cs="Arial"/>
          <w:strike/>
          <w:color w:val="FF0000"/>
        </w:rPr>
      </w:pPr>
      <w:r w:rsidRPr="00825563">
        <w:rPr>
          <w:rFonts w:ascii="Arial" w:hAnsi="Arial" w:cs="Arial"/>
          <w:strike/>
          <w:color w:val="FF0000"/>
        </w:rPr>
        <w:t>With walking by leaning the user leans towards a direction he wants to walk to. Once a certain threshold of the x-axis rotation is reached the virtual character begins to move into that direction. The problem with that idea is that it is more a head rotation than a full body leaning.</w:t>
      </w:r>
    </w:p>
    <w:p w:rsidR="0088093E" w:rsidRPr="00825563" w:rsidRDefault="0088093E" w:rsidP="0088093E">
      <w:pPr>
        <w:pStyle w:val="BodyText"/>
        <w:rPr>
          <w:rFonts w:ascii="Arial" w:hAnsi="Arial" w:cs="Arial"/>
          <w:color w:val="FF0000"/>
        </w:rPr>
      </w:pPr>
    </w:p>
    <w:p w:rsidR="0088093E" w:rsidRPr="00825563" w:rsidRDefault="00ED2F05" w:rsidP="0088093E">
      <w:pPr>
        <w:pStyle w:val="BodyText"/>
        <w:keepNext/>
        <w:spacing w:line="240" w:lineRule="auto"/>
        <w:rPr>
          <w:rFonts w:ascii="Arial" w:hAnsi="Arial" w:cs="Arial"/>
        </w:rPr>
      </w:pPr>
      <w:r>
        <w:rPr>
          <w:rFonts w:ascii="Arial" w:hAnsi="Arial" w:cs="Arial"/>
          <w:noProof/>
          <w:lang w:eastAsia="en-GB"/>
        </w:rPr>
        <w:pict>
          <v:shape id="_x0000_i1031" type="#_x0000_t75" style="width:6in;height:179.05pt;visibility:visible;mso-wrap-style:square" o:bordertopcolor="black" o:borderleftcolor="black" o:borderbottomcolor="black" o:borderrightcolor="black">
            <v:imagedata r:id="rId16" o:title=""/>
            <w10:bordertop type="single" width="6"/>
            <w10:borderleft type="single" width="6"/>
            <w10:borderbottom type="single" width="6"/>
            <w10:borderright type="single" width="6"/>
          </v:shape>
        </w:pict>
      </w:r>
    </w:p>
    <w:p w:rsidR="0088093E" w:rsidRPr="00825563" w:rsidRDefault="0088093E" w:rsidP="0088093E">
      <w:pPr>
        <w:pStyle w:val="Caption"/>
        <w:jc w:val="both"/>
        <w:rPr>
          <w:rFonts w:cs="Arial"/>
        </w:rPr>
      </w:pPr>
      <w:bookmarkStart w:id="71" w:name="_Toc472766990"/>
      <w:r w:rsidRPr="00825563">
        <w:rPr>
          <w:rFonts w:cs="Arial"/>
        </w:rPr>
        <w:t xml:space="preserve">Figure </w:t>
      </w:r>
      <w:r w:rsidRPr="00825563">
        <w:rPr>
          <w:rFonts w:cs="Arial"/>
        </w:rPr>
        <w:fldChar w:fldCharType="begin"/>
      </w:r>
      <w:r w:rsidRPr="00825563">
        <w:rPr>
          <w:rFonts w:cs="Arial"/>
        </w:rPr>
        <w:instrText xml:space="preserve"> SEQ Figure \* ARABIC </w:instrText>
      </w:r>
      <w:r w:rsidRPr="00825563">
        <w:rPr>
          <w:rFonts w:cs="Arial"/>
        </w:rPr>
        <w:fldChar w:fldCharType="separate"/>
      </w:r>
      <w:r>
        <w:rPr>
          <w:rFonts w:cs="Arial"/>
          <w:noProof/>
        </w:rPr>
        <w:t>7</w:t>
      </w:r>
      <w:r w:rsidRPr="00825563">
        <w:rPr>
          <w:rFonts w:cs="Arial"/>
        </w:rPr>
        <w:fldChar w:fldCharType="end"/>
      </w:r>
      <w:r w:rsidRPr="00825563">
        <w:rPr>
          <w:rFonts w:cs="Arial"/>
        </w:rPr>
        <w:t xml:space="preserve"> - Walking by leaning concept draft</w:t>
      </w:r>
      <w:bookmarkEnd w:id="71"/>
    </w:p>
    <w:p w:rsidR="0088093E" w:rsidRPr="00825563" w:rsidRDefault="0088093E" w:rsidP="0088093E">
      <w:pPr>
        <w:pStyle w:val="Heading3"/>
        <w:rPr>
          <w:rFonts w:cs="Arial"/>
        </w:rPr>
      </w:pPr>
      <w:bookmarkStart w:id="72" w:name="_Toc472779897"/>
      <w:r w:rsidRPr="00825563">
        <w:rPr>
          <w:rFonts w:cs="Arial"/>
        </w:rPr>
        <w:t>Implementation</w:t>
      </w:r>
      <w:bookmarkEnd w:id="72"/>
    </w:p>
    <w:p w:rsidR="0088093E" w:rsidRPr="00825563" w:rsidRDefault="0088093E" w:rsidP="0088093E">
      <w:pPr>
        <w:pStyle w:val="BodyText"/>
        <w:rPr>
          <w:rFonts w:ascii="Arial" w:hAnsi="Arial" w:cs="Arial"/>
          <w:color w:val="FF0000"/>
        </w:rPr>
      </w:pPr>
      <w:r w:rsidRPr="00825563">
        <w:rPr>
          <w:rFonts w:ascii="Arial" w:hAnsi="Arial" w:cs="Arial"/>
          <w:color w:val="FF0000"/>
        </w:rPr>
        <w:t>Description how it was actually implemented</w:t>
      </w:r>
    </w:p>
    <w:p w:rsidR="0088093E" w:rsidRPr="00825563" w:rsidRDefault="0088093E" w:rsidP="0088093E">
      <w:pPr>
        <w:pStyle w:val="BodyText"/>
        <w:rPr>
          <w:rFonts w:ascii="Arial" w:hAnsi="Arial" w:cs="Arial"/>
          <w:color w:val="FF0000"/>
        </w:rPr>
      </w:pPr>
      <w:r w:rsidRPr="00825563">
        <w:rPr>
          <w:rFonts w:ascii="Arial" w:hAnsi="Arial" w:cs="Arial"/>
          <w:color w:val="FF0000"/>
        </w:rPr>
        <w:t>Screenshot of blueprint (Different versions?)</w:t>
      </w:r>
    </w:p>
    <w:p w:rsidR="0088093E" w:rsidRPr="00825563" w:rsidRDefault="0088093E" w:rsidP="0088093E">
      <w:pPr>
        <w:pStyle w:val="BodyText"/>
        <w:rPr>
          <w:rFonts w:ascii="Arial" w:hAnsi="Arial" w:cs="Arial"/>
          <w:color w:val="FF0000"/>
        </w:rPr>
      </w:pPr>
      <w:r w:rsidRPr="00825563">
        <w:rPr>
          <w:rFonts w:ascii="Arial" w:hAnsi="Arial" w:cs="Arial"/>
          <w:color w:val="FF0000"/>
        </w:rPr>
        <w:t>Problems while implementing</w:t>
      </w:r>
    </w:p>
    <w:p w:rsidR="0088093E" w:rsidRPr="00825563" w:rsidRDefault="0088093E" w:rsidP="0088093E">
      <w:pPr>
        <w:pStyle w:val="Heading3"/>
        <w:rPr>
          <w:rFonts w:cs="Arial"/>
        </w:rPr>
      </w:pPr>
      <w:bookmarkStart w:id="73" w:name="_Toc472779898"/>
      <w:r w:rsidRPr="00825563">
        <w:rPr>
          <w:rFonts w:cs="Arial"/>
        </w:rPr>
        <w:t>Parameters</w:t>
      </w:r>
      <w:bookmarkEnd w:id="73"/>
    </w:p>
    <w:p w:rsidR="0088093E" w:rsidRPr="00825563" w:rsidRDefault="0088093E" w:rsidP="0088093E">
      <w:pPr>
        <w:pStyle w:val="BodyText"/>
        <w:rPr>
          <w:rFonts w:ascii="Arial" w:hAnsi="Arial" w:cs="Arial"/>
          <w:color w:val="FF0000"/>
        </w:rPr>
      </w:pPr>
      <w:r w:rsidRPr="00825563">
        <w:rPr>
          <w:rFonts w:ascii="Arial" w:hAnsi="Arial" w:cs="Arial"/>
          <w:color w:val="FF0000"/>
        </w:rPr>
        <w:t>Which parameters are relevant for this method</w:t>
      </w:r>
    </w:p>
    <w:p w:rsidR="0088093E" w:rsidRPr="00825563" w:rsidRDefault="0088093E" w:rsidP="0088093E">
      <w:pPr>
        <w:pStyle w:val="BodyText"/>
        <w:rPr>
          <w:rFonts w:ascii="Arial" w:hAnsi="Arial" w:cs="Arial"/>
          <w:color w:val="FF0000"/>
        </w:rPr>
      </w:pPr>
    </w:p>
    <w:p w:rsidR="0088093E" w:rsidRPr="00825563" w:rsidRDefault="0088093E" w:rsidP="0088093E">
      <w:pPr>
        <w:pStyle w:val="Heading2"/>
        <w:numPr>
          <w:ilvl w:val="1"/>
          <w:numId w:val="30"/>
        </w:numPr>
        <w:ind w:left="578" w:hanging="578"/>
        <w:rPr>
          <w:rFonts w:cs="Arial"/>
        </w:rPr>
      </w:pPr>
      <w:bookmarkStart w:id="74" w:name="_Toc472779899"/>
      <w:r w:rsidRPr="00825563">
        <w:rPr>
          <w:rFonts w:cs="Arial"/>
        </w:rPr>
        <w:lastRenderedPageBreak/>
        <w:t>Jumping</w:t>
      </w:r>
      <w:bookmarkEnd w:id="74"/>
    </w:p>
    <w:p w:rsidR="0088093E" w:rsidRPr="00825563" w:rsidRDefault="0088093E" w:rsidP="0088093E">
      <w:pPr>
        <w:pStyle w:val="Heading3"/>
        <w:rPr>
          <w:rFonts w:cs="Arial"/>
        </w:rPr>
      </w:pPr>
      <w:bookmarkStart w:id="75" w:name="_Toc472779900"/>
      <w:r w:rsidRPr="00825563">
        <w:rPr>
          <w:rFonts w:cs="Arial"/>
        </w:rPr>
        <w:t>Concept &amp; Idea</w:t>
      </w:r>
      <w:bookmarkEnd w:id="75"/>
    </w:p>
    <w:p w:rsidR="0088093E" w:rsidRPr="00825563" w:rsidRDefault="0088093E" w:rsidP="0088093E">
      <w:pPr>
        <w:pStyle w:val="BodyText"/>
        <w:rPr>
          <w:rFonts w:ascii="Arial" w:hAnsi="Arial" w:cs="Arial"/>
          <w:color w:val="FF0000"/>
        </w:rPr>
      </w:pPr>
      <w:r w:rsidRPr="00825563">
        <w:rPr>
          <w:rFonts w:ascii="Arial" w:hAnsi="Arial" w:cs="Arial"/>
          <w:color w:val="FF0000"/>
        </w:rPr>
        <w:t>Description on how it was planned to be implemented</w:t>
      </w:r>
    </w:p>
    <w:p w:rsidR="0088093E" w:rsidRPr="00825563" w:rsidRDefault="0088093E" w:rsidP="0088093E">
      <w:pPr>
        <w:pStyle w:val="BodyText"/>
        <w:rPr>
          <w:rFonts w:ascii="Arial" w:hAnsi="Arial" w:cs="Arial"/>
          <w:color w:val="FF0000"/>
        </w:rPr>
      </w:pPr>
    </w:p>
    <w:p w:rsidR="0088093E" w:rsidRPr="00825563" w:rsidRDefault="00ED2F05" w:rsidP="0088093E">
      <w:pPr>
        <w:pStyle w:val="BodyText"/>
        <w:keepNext/>
        <w:spacing w:line="240" w:lineRule="auto"/>
        <w:rPr>
          <w:rFonts w:ascii="Arial" w:hAnsi="Arial" w:cs="Arial"/>
        </w:rPr>
      </w:pPr>
      <w:r>
        <w:rPr>
          <w:rFonts w:ascii="Arial" w:hAnsi="Arial" w:cs="Arial"/>
          <w:noProof/>
          <w:lang w:eastAsia="en-GB"/>
        </w:rPr>
        <w:pict>
          <v:shape id="_x0000_i1032" type="#_x0000_t75" style="width:438.9pt;height:182.8pt;visibility:visible;mso-wrap-style:square" o:bordertopcolor="black" o:borderleftcolor="black" o:borderbottomcolor="black" o:borderrightcolor="black">
            <v:imagedata r:id="rId17" o:title=""/>
            <w10:bordertop type="single" width="6"/>
            <w10:borderleft type="single" width="6"/>
            <w10:borderbottom type="single" width="6"/>
            <w10:borderright type="single" width="6"/>
          </v:shape>
        </w:pict>
      </w:r>
    </w:p>
    <w:p w:rsidR="0088093E" w:rsidRPr="00825563" w:rsidRDefault="0088093E" w:rsidP="0088093E">
      <w:pPr>
        <w:pStyle w:val="Caption"/>
        <w:jc w:val="both"/>
        <w:rPr>
          <w:rFonts w:cs="Arial"/>
        </w:rPr>
      </w:pPr>
      <w:bookmarkStart w:id="76" w:name="_Toc472766991"/>
      <w:r w:rsidRPr="00825563">
        <w:rPr>
          <w:rFonts w:cs="Arial"/>
        </w:rPr>
        <w:t xml:space="preserve">Figure </w:t>
      </w:r>
      <w:r w:rsidRPr="00825563">
        <w:rPr>
          <w:rFonts w:cs="Arial"/>
        </w:rPr>
        <w:fldChar w:fldCharType="begin"/>
      </w:r>
      <w:r w:rsidRPr="00825563">
        <w:rPr>
          <w:rFonts w:cs="Arial"/>
        </w:rPr>
        <w:instrText xml:space="preserve"> SEQ Figure \* ARABIC </w:instrText>
      </w:r>
      <w:r w:rsidRPr="00825563">
        <w:rPr>
          <w:rFonts w:cs="Arial"/>
        </w:rPr>
        <w:fldChar w:fldCharType="separate"/>
      </w:r>
      <w:r>
        <w:rPr>
          <w:rFonts w:cs="Arial"/>
          <w:noProof/>
        </w:rPr>
        <w:t>8</w:t>
      </w:r>
      <w:r w:rsidRPr="00825563">
        <w:rPr>
          <w:rFonts w:cs="Arial"/>
        </w:rPr>
        <w:fldChar w:fldCharType="end"/>
      </w:r>
      <w:r w:rsidRPr="00825563">
        <w:rPr>
          <w:rFonts w:cs="Arial"/>
        </w:rPr>
        <w:t xml:space="preserve"> - Jumping concept draft</w:t>
      </w:r>
      <w:bookmarkEnd w:id="76"/>
    </w:p>
    <w:p w:rsidR="0088093E" w:rsidRPr="00825563" w:rsidRDefault="0088093E" w:rsidP="0088093E">
      <w:pPr>
        <w:pStyle w:val="Heading3"/>
        <w:rPr>
          <w:rFonts w:cs="Arial"/>
        </w:rPr>
      </w:pPr>
      <w:bookmarkStart w:id="77" w:name="_Toc472779901"/>
      <w:r w:rsidRPr="00825563">
        <w:rPr>
          <w:rFonts w:cs="Arial"/>
        </w:rPr>
        <w:t>Implementation</w:t>
      </w:r>
      <w:bookmarkEnd w:id="77"/>
    </w:p>
    <w:p w:rsidR="0088093E" w:rsidRPr="00825563" w:rsidRDefault="0088093E" w:rsidP="0088093E">
      <w:pPr>
        <w:pStyle w:val="BodyText"/>
        <w:rPr>
          <w:rFonts w:ascii="Arial" w:hAnsi="Arial" w:cs="Arial"/>
          <w:color w:val="FF0000"/>
        </w:rPr>
      </w:pPr>
      <w:r w:rsidRPr="00825563">
        <w:rPr>
          <w:rFonts w:ascii="Arial" w:hAnsi="Arial" w:cs="Arial"/>
          <w:color w:val="FF0000"/>
        </w:rPr>
        <w:t>Description how it was actually implemented</w:t>
      </w:r>
    </w:p>
    <w:p w:rsidR="0088093E" w:rsidRPr="00825563" w:rsidRDefault="0088093E" w:rsidP="0088093E">
      <w:pPr>
        <w:pStyle w:val="BodyText"/>
        <w:rPr>
          <w:rFonts w:ascii="Arial" w:hAnsi="Arial" w:cs="Arial"/>
          <w:color w:val="FF0000"/>
        </w:rPr>
      </w:pPr>
      <w:r w:rsidRPr="00825563">
        <w:rPr>
          <w:rFonts w:ascii="Arial" w:hAnsi="Arial" w:cs="Arial"/>
          <w:color w:val="FF0000"/>
        </w:rPr>
        <w:t>Screenshot of blueprint (Different versions?)</w:t>
      </w:r>
    </w:p>
    <w:p w:rsidR="0088093E" w:rsidRPr="00825563" w:rsidRDefault="0088093E" w:rsidP="0088093E">
      <w:pPr>
        <w:pStyle w:val="BodyText"/>
        <w:rPr>
          <w:rFonts w:ascii="Arial" w:hAnsi="Arial" w:cs="Arial"/>
          <w:color w:val="FF0000"/>
        </w:rPr>
      </w:pPr>
      <w:r w:rsidRPr="00825563">
        <w:rPr>
          <w:rFonts w:ascii="Arial" w:hAnsi="Arial" w:cs="Arial"/>
          <w:color w:val="FF0000"/>
        </w:rPr>
        <w:t>Problems while implementing</w:t>
      </w:r>
    </w:p>
    <w:p w:rsidR="0088093E" w:rsidRPr="00825563" w:rsidRDefault="0088093E" w:rsidP="0088093E">
      <w:pPr>
        <w:pStyle w:val="Heading3"/>
        <w:rPr>
          <w:rFonts w:cs="Arial"/>
        </w:rPr>
      </w:pPr>
      <w:bookmarkStart w:id="78" w:name="_Toc472779902"/>
      <w:r w:rsidRPr="00825563">
        <w:rPr>
          <w:rFonts w:cs="Arial"/>
        </w:rPr>
        <w:t>Parameters</w:t>
      </w:r>
      <w:bookmarkEnd w:id="78"/>
    </w:p>
    <w:p w:rsidR="0088093E" w:rsidRPr="00825563" w:rsidRDefault="0088093E" w:rsidP="0088093E">
      <w:pPr>
        <w:pStyle w:val="BodyText"/>
        <w:rPr>
          <w:rFonts w:ascii="Arial" w:hAnsi="Arial" w:cs="Arial"/>
          <w:color w:val="FF0000"/>
        </w:rPr>
      </w:pPr>
      <w:r w:rsidRPr="00825563">
        <w:rPr>
          <w:rFonts w:ascii="Arial" w:hAnsi="Arial" w:cs="Arial"/>
          <w:color w:val="FF0000"/>
        </w:rPr>
        <w:t>Which parameters are relevant for this method</w:t>
      </w:r>
    </w:p>
    <w:p w:rsidR="0088093E" w:rsidRPr="00825563" w:rsidRDefault="0088093E" w:rsidP="0088093E">
      <w:pPr>
        <w:pStyle w:val="Heading2"/>
        <w:numPr>
          <w:ilvl w:val="1"/>
          <w:numId w:val="30"/>
        </w:numPr>
        <w:ind w:left="578" w:hanging="578"/>
        <w:rPr>
          <w:rFonts w:cs="Arial"/>
        </w:rPr>
      </w:pPr>
      <w:bookmarkStart w:id="79" w:name="_Toc472779903"/>
      <w:r w:rsidRPr="00825563">
        <w:rPr>
          <w:rFonts w:cs="Arial"/>
        </w:rPr>
        <w:t>Combining the navigation methods</w:t>
      </w:r>
      <w:bookmarkEnd w:id="79"/>
    </w:p>
    <w:p w:rsidR="0088093E" w:rsidRPr="00825563" w:rsidRDefault="0088093E" w:rsidP="0088093E">
      <w:pPr>
        <w:pStyle w:val="BodyText"/>
        <w:rPr>
          <w:rFonts w:ascii="Arial" w:hAnsi="Arial" w:cs="Arial"/>
          <w:color w:val="FF0000"/>
        </w:rPr>
      </w:pPr>
      <w:r w:rsidRPr="00825563">
        <w:rPr>
          <w:rFonts w:ascii="Arial" w:hAnsi="Arial" w:cs="Arial"/>
          <w:color w:val="FF0000"/>
        </w:rPr>
        <w:t xml:space="preserve">Creation of prototype (combination of each method prototype, switch between </w:t>
      </w:r>
      <w:proofErr w:type="spellStart"/>
      <w:r w:rsidRPr="00825563">
        <w:rPr>
          <w:rFonts w:ascii="Arial" w:hAnsi="Arial" w:cs="Arial"/>
          <w:color w:val="FF0000"/>
        </w:rPr>
        <w:t>NavMets</w:t>
      </w:r>
      <w:proofErr w:type="spellEnd"/>
      <w:r w:rsidRPr="00825563">
        <w:rPr>
          <w:rFonts w:ascii="Arial" w:hAnsi="Arial" w:cs="Arial"/>
          <w:color w:val="FF0000"/>
        </w:rPr>
        <w:t>)</w:t>
      </w:r>
    </w:p>
    <w:p w:rsidR="0088093E" w:rsidRPr="00825563" w:rsidRDefault="0088093E" w:rsidP="0088093E">
      <w:pPr>
        <w:pStyle w:val="Heading1"/>
        <w:rPr>
          <w:rFonts w:cs="Arial"/>
        </w:rPr>
      </w:pPr>
      <w:bookmarkStart w:id="80" w:name="_Toc472779904"/>
      <w:r w:rsidRPr="00825563">
        <w:rPr>
          <w:rFonts w:cs="Arial"/>
        </w:rPr>
        <w:lastRenderedPageBreak/>
        <w:t>Testing (BOTH)</w:t>
      </w:r>
      <w:bookmarkEnd w:id="80"/>
    </w:p>
    <w:p w:rsidR="0088093E" w:rsidRPr="00825563" w:rsidRDefault="0088093E" w:rsidP="0088093E">
      <w:pPr>
        <w:pStyle w:val="Heading2"/>
        <w:numPr>
          <w:ilvl w:val="1"/>
          <w:numId w:val="30"/>
        </w:numPr>
        <w:ind w:left="578" w:hanging="578"/>
        <w:rPr>
          <w:rFonts w:cs="Arial"/>
        </w:rPr>
      </w:pPr>
      <w:bookmarkStart w:id="81" w:name="_Toc472779905"/>
      <w:r w:rsidRPr="00825563">
        <w:rPr>
          <w:rFonts w:cs="Arial"/>
        </w:rPr>
        <w:t>Introduction (Dominic)</w:t>
      </w:r>
      <w:bookmarkEnd w:id="81"/>
    </w:p>
    <w:p w:rsidR="0088093E" w:rsidRPr="00133150" w:rsidRDefault="0088093E" w:rsidP="0088093E">
      <w:pPr>
        <w:pStyle w:val="BodyText"/>
        <w:rPr>
          <w:rFonts w:ascii="Arial" w:hAnsi="Arial" w:cs="Arial"/>
          <w:color w:val="00B050"/>
        </w:rPr>
      </w:pPr>
      <w:r w:rsidRPr="00133150">
        <w:rPr>
          <w:rFonts w:ascii="Arial" w:hAnsi="Arial" w:cs="Arial"/>
          <w:color w:val="00B050"/>
        </w:rPr>
        <w:t xml:space="preserve">This chapter discusses the testing sequences. What was the scenario, what has been tested and first results will be given. A detailed discussion of the results can be found in chapter </w:t>
      </w:r>
      <w:r w:rsidRPr="00133150">
        <w:rPr>
          <w:rFonts w:ascii="Arial" w:hAnsi="Arial" w:cs="Arial"/>
          <w:i/>
          <w:color w:val="00B050"/>
        </w:rPr>
        <w:t>‘6 Conclusion’</w:t>
      </w:r>
      <w:r w:rsidRPr="00133150">
        <w:rPr>
          <w:rFonts w:ascii="Arial" w:hAnsi="Arial" w:cs="Arial"/>
          <w:color w:val="00B050"/>
        </w:rPr>
        <w:t>.</w:t>
      </w:r>
    </w:p>
    <w:p w:rsidR="0088093E" w:rsidRPr="00825563" w:rsidRDefault="0088093E" w:rsidP="0088093E">
      <w:pPr>
        <w:pStyle w:val="Heading2"/>
        <w:numPr>
          <w:ilvl w:val="1"/>
          <w:numId w:val="30"/>
        </w:numPr>
        <w:ind w:left="578" w:hanging="578"/>
        <w:rPr>
          <w:rFonts w:cs="Arial"/>
        </w:rPr>
      </w:pPr>
      <w:bookmarkStart w:id="82" w:name="_Toc472779906"/>
      <w:r w:rsidRPr="00825563">
        <w:rPr>
          <w:rFonts w:cs="Arial"/>
        </w:rPr>
        <w:t xml:space="preserve">Testing </w:t>
      </w:r>
      <w:proofErr w:type="spellStart"/>
      <w:r w:rsidRPr="00825563">
        <w:rPr>
          <w:rFonts w:cs="Arial"/>
        </w:rPr>
        <w:t>Szenario</w:t>
      </w:r>
      <w:bookmarkEnd w:id="82"/>
      <w:proofErr w:type="spellEnd"/>
    </w:p>
    <w:p w:rsidR="0088093E" w:rsidRPr="00B15DA6" w:rsidRDefault="0088093E" w:rsidP="0088093E">
      <w:pPr>
        <w:pStyle w:val="BodyText"/>
        <w:rPr>
          <w:rFonts w:ascii="Arial" w:hAnsi="Arial" w:cs="Arial"/>
          <w:color w:val="00B050"/>
        </w:rPr>
      </w:pPr>
      <w:r w:rsidRPr="00B15DA6">
        <w:rPr>
          <w:rFonts w:ascii="Arial" w:hAnsi="Arial" w:cs="Arial"/>
          <w:color w:val="00B050"/>
        </w:rPr>
        <w:t xml:space="preserve">The tests were hold on three different days with a total of fourteen participants. Each test was divided into five different parts (VR-Experience, Ease of Learning, Pick &amp; Place, </w:t>
      </w:r>
      <w:proofErr w:type="spellStart"/>
      <w:r w:rsidRPr="00B15DA6">
        <w:rPr>
          <w:rFonts w:ascii="Arial" w:hAnsi="Arial" w:cs="Arial"/>
          <w:color w:val="00B050"/>
        </w:rPr>
        <w:t>Jump’n’Run</w:t>
      </w:r>
      <w:proofErr w:type="spellEnd"/>
      <w:r w:rsidRPr="00B15DA6">
        <w:rPr>
          <w:rFonts w:ascii="Arial" w:hAnsi="Arial" w:cs="Arial"/>
          <w:color w:val="00B050"/>
        </w:rPr>
        <w:t xml:space="preserve"> and Ease of Use). During each of those parts the participant was given a task to fulfilled with follow-up questions to answer. More details to each of those parts will be given in the up following chapters </w:t>
      </w:r>
      <w:r w:rsidRPr="00B15DA6">
        <w:rPr>
          <w:rFonts w:ascii="Arial" w:hAnsi="Arial" w:cs="Arial"/>
          <w:i/>
          <w:color w:val="00B050"/>
        </w:rPr>
        <w:t>‘5.3 Experience with Virtual reality’</w:t>
      </w:r>
      <w:r w:rsidRPr="00B15DA6">
        <w:rPr>
          <w:rFonts w:ascii="Arial" w:hAnsi="Arial" w:cs="Arial"/>
          <w:color w:val="00B050"/>
        </w:rPr>
        <w:t xml:space="preserve"> to </w:t>
      </w:r>
      <w:r w:rsidRPr="00B15DA6">
        <w:rPr>
          <w:rFonts w:ascii="Arial" w:hAnsi="Arial" w:cs="Arial"/>
          <w:i/>
          <w:color w:val="00B050"/>
        </w:rPr>
        <w:t>‘5.7 Ease of Use’</w:t>
      </w:r>
      <w:r w:rsidRPr="00B15DA6">
        <w:rPr>
          <w:rFonts w:ascii="Arial" w:hAnsi="Arial" w:cs="Arial"/>
          <w:color w:val="00B050"/>
        </w:rPr>
        <w:t>.</w:t>
      </w:r>
    </w:p>
    <w:p w:rsidR="0088093E" w:rsidRPr="00B15DA6" w:rsidRDefault="0088093E" w:rsidP="0088093E">
      <w:pPr>
        <w:pStyle w:val="BodyText"/>
        <w:rPr>
          <w:rFonts w:ascii="Arial" w:hAnsi="Arial" w:cs="Arial"/>
          <w:color w:val="00B050"/>
        </w:rPr>
      </w:pPr>
      <w:r w:rsidRPr="00B15DA6">
        <w:rPr>
          <w:rFonts w:ascii="Arial" w:hAnsi="Arial" w:cs="Arial"/>
          <w:color w:val="00B050"/>
        </w:rPr>
        <w:t>The test participants are divided into two groups based on their experience with virtual reality.</w:t>
      </w:r>
    </w:p>
    <w:p w:rsidR="0088093E" w:rsidRPr="00825563" w:rsidRDefault="0088093E" w:rsidP="0088093E">
      <w:pPr>
        <w:pStyle w:val="Heading2"/>
        <w:numPr>
          <w:ilvl w:val="1"/>
          <w:numId w:val="30"/>
        </w:numPr>
        <w:ind w:left="578" w:hanging="578"/>
        <w:rPr>
          <w:rFonts w:cs="Arial"/>
        </w:rPr>
      </w:pPr>
      <w:bookmarkStart w:id="83" w:name="_Toc472779907"/>
      <w:r w:rsidRPr="00825563">
        <w:rPr>
          <w:rFonts w:cs="Arial"/>
        </w:rPr>
        <w:t>Experience with Virtual Reality</w:t>
      </w:r>
      <w:bookmarkEnd w:id="83"/>
    </w:p>
    <w:p w:rsidR="0088093E" w:rsidRPr="00133150" w:rsidRDefault="0088093E" w:rsidP="0088093E">
      <w:pPr>
        <w:pStyle w:val="BodyText"/>
        <w:rPr>
          <w:rFonts w:ascii="Arial" w:hAnsi="Arial" w:cs="Arial"/>
          <w:color w:val="00B050"/>
        </w:rPr>
      </w:pPr>
      <w:r w:rsidRPr="00133150">
        <w:rPr>
          <w:rFonts w:ascii="Arial" w:hAnsi="Arial" w:cs="Arial"/>
          <w:color w:val="00B050"/>
        </w:rPr>
        <w:t>In the first test we wanted to know whether the tested person has had experience with the virtual reality prior to the test. We expected the majority to have already had first contact with the virtual reality. The results showed us that half of the test audience had had experience prior to our testing sequence.</w:t>
      </w:r>
    </w:p>
    <w:p w:rsidR="0088093E" w:rsidRPr="00825563" w:rsidRDefault="0088093E" w:rsidP="0088093E">
      <w:pPr>
        <w:pStyle w:val="Heading2"/>
        <w:numPr>
          <w:ilvl w:val="1"/>
          <w:numId w:val="30"/>
        </w:numPr>
        <w:ind w:left="578" w:hanging="578"/>
        <w:rPr>
          <w:rFonts w:cs="Arial"/>
        </w:rPr>
      </w:pPr>
      <w:bookmarkStart w:id="84" w:name="_Toc472779908"/>
      <w:r w:rsidRPr="00825563">
        <w:rPr>
          <w:rFonts w:cs="Arial"/>
        </w:rPr>
        <w:t>Ease of Learning</w:t>
      </w:r>
      <w:bookmarkEnd w:id="84"/>
    </w:p>
    <w:p w:rsidR="0088093E" w:rsidRPr="00133150" w:rsidRDefault="0088093E" w:rsidP="0088093E">
      <w:pPr>
        <w:pStyle w:val="BodyText"/>
        <w:rPr>
          <w:rFonts w:ascii="Arial" w:hAnsi="Arial" w:cs="Arial"/>
          <w:color w:val="00B050"/>
        </w:rPr>
      </w:pPr>
      <w:r w:rsidRPr="00133150">
        <w:rPr>
          <w:rFonts w:ascii="Arial" w:hAnsi="Arial" w:cs="Arial"/>
          <w:color w:val="00B050"/>
        </w:rPr>
        <w:t xml:space="preserve">In this test we gave the participants time to get used to each of the four </w:t>
      </w:r>
      <w:del w:id="85" w:author="Groux Marcel (s)" w:date="2017-01-21T18:42:00Z">
        <w:r w:rsidRPr="00133150" w:rsidDel="00767D53">
          <w:rPr>
            <w:rFonts w:ascii="Arial" w:hAnsi="Arial" w:cs="Arial"/>
            <w:color w:val="00B050"/>
          </w:rPr>
          <w:delText xml:space="preserve">tested </w:delText>
        </w:r>
      </w:del>
      <w:r w:rsidRPr="00133150">
        <w:rPr>
          <w:rFonts w:ascii="Arial" w:hAnsi="Arial" w:cs="Arial"/>
          <w:color w:val="00B050"/>
        </w:rPr>
        <w:t xml:space="preserve">navigation methods. They had as much time at disposal as they needed </w:t>
      </w:r>
      <w:del w:id="86" w:author="Groux Marcel (s)" w:date="2017-01-21T18:42:00Z">
        <w:r w:rsidRPr="00133150" w:rsidDel="00767D53">
          <w:rPr>
            <w:rFonts w:ascii="Arial" w:hAnsi="Arial" w:cs="Arial"/>
            <w:color w:val="00B050"/>
          </w:rPr>
          <w:delText>to feel that they know how the navigation method works</w:delText>
        </w:r>
      </w:del>
      <w:ins w:id="87" w:author="Groux Marcel (s)" w:date="2017-01-21T18:42:00Z">
        <w:r w:rsidR="00767D53">
          <w:rPr>
            <w:rFonts w:ascii="Arial" w:hAnsi="Arial" w:cs="Arial"/>
            <w:color w:val="00B050"/>
          </w:rPr>
          <w:t>to feel comfortable with the different navigation methods</w:t>
        </w:r>
      </w:ins>
      <w:r w:rsidRPr="00133150">
        <w:rPr>
          <w:rFonts w:ascii="Arial" w:hAnsi="Arial" w:cs="Arial"/>
          <w:color w:val="00B050"/>
        </w:rPr>
        <w:t>. We expected them to take one to two minutes to get the feeling for each method</w:t>
      </w:r>
    </w:p>
    <w:p w:rsidR="0088093E" w:rsidRDefault="00ED2F05" w:rsidP="0088093E">
      <w:pPr>
        <w:pStyle w:val="BodyText"/>
        <w:keepNext/>
        <w:spacing w:line="240" w:lineRule="auto"/>
      </w:pPr>
      <w:r>
        <w:rPr>
          <w:rFonts w:ascii="Arial" w:hAnsi="Arial" w:cs="Arial"/>
          <w:noProof/>
          <w:color w:val="FF0000"/>
          <w:lang w:eastAsia="en-GB"/>
        </w:rPr>
        <w:lastRenderedPageBreak/>
        <w:pict>
          <v:shape id="Grafik 46" o:spid="_x0000_i1033" type="#_x0000_t75" style="width:439.5pt;height:160.9pt;visibility:visible;mso-wrap-style:square">
            <v:imagedata r:id="rId18" o:title=""/>
          </v:shape>
        </w:pict>
      </w:r>
    </w:p>
    <w:p w:rsidR="0088093E" w:rsidRPr="00825563" w:rsidRDefault="0088093E" w:rsidP="0088093E">
      <w:pPr>
        <w:pStyle w:val="Caption"/>
        <w:jc w:val="both"/>
        <w:rPr>
          <w:rFonts w:cs="Arial"/>
          <w:color w:val="FF0000"/>
        </w:rPr>
      </w:pPr>
      <w:bookmarkStart w:id="88" w:name="_Toc472766992"/>
      <w:r w:rsidRPr="0014618E">
        <w:rPr>
          <w:lang w:val="en-US"/>
        </w:rPr>
        <w:t xml:space="preserve">Figure </w:t>
      </w:r>
      <w:r>
        <w:fldChar w:fldCharType="begin"/>
      </w:r>
      <w:r w:rsidRPr="0014618E">
        <w:rPr>
          <w:lang w:val="en-US"/>
        </w:rPr>
        <w:instrText xml:space="preserve"> SEQ Figure \* ARABIC </w:instrText>
      </w:r>
      <w:r>
        <w:fldChar w:fldCharType="separate"/>
      </w:r>
      <w:r>
        <w:rPr>
          <w:noProof/>
          <w:lang w:val="en-US"/>
        </w:rPr>
        <w:t>9</w:t>
      </w:r>
      <w:r>
        <w:fldChar w:fldCharType="end"/>
      </w:r>
      <w:r w:rsidRPr="0014618E">
        <w:rPr>
          <w:lang w:val="en-US"/>
        </w:rPr>
        <w:t xml:space="preserve"> - </w:t>
      </w:r>
      <w:proofErr w:type="spellStart"/>
      <w:r w:rsidRPr="0014618E">
        <w:rPr>
          <w:lang w:val="en-US"/>
        </w:rPr>
        <w:t>Testmap</w:t>
      </w:r>
      <w:proofErr w:type="spellEnd"/>
      <w:r w:rsidRPr="0014618E">
        <w:rPr>
          <w:lang w:val="en-US"/>
        </w:rPr>
        <w:t xml:space="preserve"> Ease of Learning</w:t>
      </w:r>
      <w:bookmarkEnd w:id="88"/>
    </w:p>
    <w:p w:rsidR="0088093E" w:rsidRPr="00825563" w:rsidRDefault="0088093E" w:rsidP="0088093E">
      <w:pPr>
        <w:pStyle w:val="Heading3"/>
        <w:rPr>
          <w:rFonts w:cs="Arial"/>
        </w:rPr>
      </w:pPr>
      <w:bookmarkStart w:id="89" w:name="_Toc472779909"/>
      <w:r w:rsidRPr="00825563">
        <w:rPr>
          <w:rFonts w:cs="Arial"/>
        </w:rPr>
        <w:t>Teleport</w:t>
      </w:r>
      <w:bookmarkEnd w:id="89"/>
    </w:p>
    <w:p w:rsidR="0088093E" w:rsidRPr="00825563" w:rsidRDefault="00ED2F05" w:rsidP="0088093E">
      <w:pPr>
        <w:pStyle w:val="BodyText"/>
        <w:keepNext/>
        <w:spacing w:line="240" w:lineRule="auto"/>
        <w:rPr>
          <w:rFonts w:ascii="Arial" w:hAnsi="Arial" w:cs="Arial"/>
        </w:rPr>
      </w:pPr>
      <w:r>
        <w:rPr>
          <w:rFonts w:ascii="Arial" w:hAnsi="Arial" w:cs="Arial"/>
          <w:noProof/>
          <w:lang w:eastAsia="en-GB"/>
        </w:rPr>
        <w:pict>
          <v:shape id="Diagramm 86" o:spid="_x0000_i1034" type="#_x0000_t75" style="width:214.75pt;height:199.7pt;visibility:visible" o:gfxdata="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">
            <v:imagedata r:id="rId19" o:title=""/>
            <o:lock v:ext="edit" aspectratio="f"/>
          </v:shape>
        </w:pict>
      </w:r>
      <w:r>
        <w:rPr>
          <w:rFonts w:ascii="Arial" w:hAnsi="Arial" w:cs="Arial"/>
          <w:noProof/>
          <w:lang w:eastAsia="en-GB"/>
        </w:rPr>
        <w:pict>
          <v:shape id="Diagramm 85" o:spid="_x0000_i1035" type="#_x0000_t75" style="width:214.75pt;height:199.7pt;visibility:visible" o:gfxdata="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">
            <v:imagedata r:id="rId20" o:title=""/>
            <o:lock v:ext="edit" aspectratio="f"/>
          </v:shape>
        </w:pict>
      </w:r>
    </w:p>
    <w:p w:rsidR="0088093E" w:rsidRPr="00825563" w:rsidRDefault="0088093E" w:rsidP="0088093E">
      <w:pPr>
        <w:pStyle w:val="Caption"/>
        <w:jc w:val="both"/>
        <w:rPr>
          <w:rFonts w:cs="Arial"/>
        </w:rPr>
      </w:pPr>
      <w:bookmarkStart w:id="90" w:name="_Toc472766995"/>
      <w:proofErr w:type="spellStart"/>
      <w:r w:rsidRPr="00825563">
        <w:rPr>
          <w:rFonts w:cs="Arial"/>
        </w:rPr>
        <w:t>Chartpair</w:t>
      </w:r>
      <w:proofErr w:type="spellEnd"/>
      <w:r w:rsidRPr="00825563">
        <w:rPr>
          <w:rFonts w:cs="Arial"/>
        </w:rPr>
        <w:t xml:space="preserve"> </w:t>
      </w:r>
      <w:r w:rsidRPr="00825563">
        <w:rPr>
          <w:rFonts w:cs="Arial"/>
        </w:rPr>
        <w:fldChar w:fldCharType="begin"/>
      </w:r>
      <w:r w:rsidRPr="00825563">
        <w:rPr>
          <w:rFonts w:cs="Arial"/>
        </w:rPr>
        <w:instrText xml:space="preserve"> SEQ Chartpair \* ARABIC </w:instrText>
      </w:r>
      <w:r w:rsidRPr="00825563">
        <w:rPr>
          <w:rFonts w:cs="Arial"/>
        </w:rPr>
        <w:fldChar w:fldCharType="separate"/>
      </w:r>
      <w:r w:rsidRPr="00825563">
        <w:rPr>
          <w:rFonts w:cs="Arial"/>
          <w:noProof/>
        </w:rPr>
        <w:t>1</w:t>
      </w:r>
      <w:r w:rsidRPr="00825563">
        <w:rPr>
          <w:rFonts w:cs="Arial"/>
        </w:rPr>
        <w:fldChar w:fldCharType="end"/>
      </w:r>
      <w:r w:rsidRPr="00825563">
        <w:rPr>
          <w:rFonts w:cs="Arial"/>
        </w:rPr>
        <w:t xml:space="preserve"> - </w:t>
      </w:r>
      <w:proofErr w:type="spellStart"/>
      <w:r w:rsidRPr="00825563">
        <w:rPr>
          <w:rFonts w:cs="Arial"/>
        </w:rPr>
        <w:t>EoL</w:t>
      </w:r>
      <w:proofErr w:type="spellEnd"/>
      <w:r w:rsidRPr="00825563">
        <w:rPr>
          <w:rFonts w:cs="Arial"/>
        </w:rPr>
        <w:t xml:space="preserve"> Teleport</w:t>
      </w:r>
      <w:bookmarkEnd w:id="90"/>
    </w:p>
    <w:p w:rsidR="0088093E" w:rsidRPr="00825563" w:rsidRDefault="0088093E" w:rsidP="0088093E">
      <w:pPr>
        <w:pStyle w:val="BodyText"/>
        <w:rPr>
          <w:rFonts w:ascii="Arial" w:hAnsi="Arial" w:cs="Arial"/>
          <w:color w:val="FF0000"/>
        </w:rPr>
      </w:pPr>
      <w:r w:rsidRPr="00825563">
        <w:rPr>
          <w:rFonts w:ascii="Arial" w:hAnsi="Arial" w:cs="Arial"/>
          <w:color w:val="FF0000"/>
        </w:rPr>
        <w:t>As seen in the charts the average learning time for the experienced and inexperienced participants is approximately the same. However, the times of the inexperienced is closer to the average than the times of the experienced participants.</w:t>
      </w:r>
    </w:p>
    <w:p w:rsidR="0088093E" w:rsidRPr="00825563" w:rsidRDefault="0088093E" w:rsidP="0088093E">
      <w:pPr>
        <w:pStyle w:val="Heading3"/>
        <w:rPr>
          <w:rFonts w:cs="Arial"/>
        </w:rPr>
      </w:pPr>
      <w:bookmarkStart w:id="91" w:name="_Toc472779910"/>
      <w:r w:rsidRPr="00825563">
        <w:rPr>
          <w:rFonts w:cs="Arial"/>
        </w:rPr>
        <w:lastRenderedPageBreak/>
        <w:t>Jumping</w:t>
      </w:r>
      <w:bookmarkEnd w:id="91"/>
    </w:p>
    <w:p w:rsidR="0088093E" w:rsidRPr="00825563" w:rsidRDefault="00ED2F05" w:rsidP="0088093E">
      <w:pPr>
        <w:pStyle w:val="BodyText"/>
        <w:keepNext/>
        <w:spacing w:line="240" w:lineRule="auto"/>
        <w:rPr>
          <w:rFonts w:ascii="Arial" w:hAnsi="Arial" w:cs="Arial"/>
        </w:rPr>
      </w:pPr>
      <w:r>
        <w:rPr>
          <w:rFonts w:ascii="Arial" w:hAnsi="Arial" w:cs="Arial"/>
          <w:noProof/>
          <w:lang w:eastAsia="en-GB"/>
        </w:rPr>
        <w:pict>
          <v:shape id="Diagramm 84" o:spid="_x0000_i1036" type="#_x0000_t75" style="width:214.75pt;height:199.7pt;visibility:visible" o:gfxdata="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">
            <v:imagedata r:id="rId21" o:title=""/>
            <o:lock v:ext="edit" aspectratio="f"/>
          </v:shape>
        </w:pict>
      </w:r>
      <w:r>
        <w:rPr>
          <w:rFonts w:ascii="Arial" w:hAnsi="Arial" w:cs="Arial"/>
          <w:noProof/>
          <w:lang w:eastAsia="en-GB"/>
        </w:rPr>
        <w:pict>
          <v:shape id="Diagramm 83" o:spid="_x0000_i1037" type="#_x0000_t75" style="width:214.75pt;height:199.7pt;visibility:visible" o:gfxdata="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">
            <v:imagedata r:id="rId22" o:title=""/>
            <o:lock v:ext="edit" aspectratio="f"/>
          </v:shape>
        </w:pict>
      </w:r>
    </w:p>
    <w:p w:rsidR="0088093E" w:rsidRPr="00825563" w:rsidRDefault="0088093E" w:rsidP="0088093E">
      <w:pPr>
        <w:pStyle w:val="Caption"/>
        <w:jc w:val="both"/>
        <w:rPr>
          <w:rFonts w:cs="Arial"/>
        </w:rPr>
      </w:pPr>
      <w:bookmarkStart w:id="92" w:name="_Toc472766996"/>
      <w:proofErr w:type="spellStart"/>
      <w:r w:rsidRPr="00825563">
        <w:rPr>
          <w:rFonts w:cs="Arial"/>
        </w:rPr>
        <w:t>Chartpair</w:t>
      </w:r>
      <w:proofErr w:type="spellEnd"/>
      <w:r w:rsidRPr="00825563">
        <w:rPr>
          <w:rFonts w:cs="Arial"/>
        </w:rPr>
        <w:t xml:space="preserve"> </w:t>
      </w:r>
      <w:r w:rsidRPr="00825563">
        <w:rPr>
          <w:rFonts w:cs="Arial"/>
        </w:rPr>
        <w:fldChar w:fldCharType="begin"/>
      </w:r>
      <w:r w:rsidRPr="00825563">
        <w:rPr>
          <w:rFonts w:cs="Arial"/>
        </w:rPr>
        <w:instrText xml:space="preserve"> SEQ Chartpair \* ARABIC </w:instrText>
      </w:r>
      <w:r w:rsidRPr="00825563">
        <w:rPr>
          <w:rFonts w:cs="Arial"/>
        </w:rPr>
        <w:fldChar w:fldCharType="separate"/>
      </w:r>
      <w:r w:rsidRPr="00825563">
        <w:rPr>
          <w:rFonts w:cs="Arial"/>
          <w:noProof/>
        </w:rPr>
        <w:t>2</w:t>
      </w:r>
      <w:r w:rsidRPr="00825563">
        <w:rPr>
          <w:rFonts w:cs="Arial"/>
        </w:rPr>
        <w:fldChar w:fldCharType="end"/>
      </w:r>
      <w:r w:rsidRPr="00825563">
        <w:rPr>
          <w:rFonts w:cs="Arial"/>
        </w:rPr>
        <w:t xml:space="preserve"> - </w:t>
      </w:r>
      <w:proofErr w:type="spellStart"/>
      <w:r w:rsidRPr="00825563">
        <w:rPr>
          <w:rFonts w:cs="Arial"/>
        </w:rPr>
        <w:t>EoL</w:t>
      </w:r>
      <w:proofErr w:type="spellEnd"/>
      <w:r w:rsidRPr="00825563">
        <w:rPr>
          <w:rFonts w:cs="Arial"/>
        </w:rPr>
        <w:t xml:space="preserve"> Jumping</w:t>
      </w:r>
      <w:bookmarkEnd w:id="92"/>
    </w:p>
    <w:p w:rsidR="0088093E" w:rsidRPr="00825563" w:rsidRDefault="0088093E" w:rsidP="0088093E">
      <w:pPr>
        <w:pStyle w:val="BodyText"/>
        <w:rPr>
          <w:rFonts w:ascii="Arial" w:hAnsi="Arial" w:cs="Arial"/>
          <w:color w:val="FF0000"/>
        </w:rPr>
      </w:pPr>
      <w:r w:rsidRPr="00825563">
        <w:rPr>
          <w:rFonts w:ascii="Arial" w:hAnsi="Arial" w:cs="Arial"/>
          <w:color w:val="FF0000"/>
        </w:rPr>
        <w:t>Surprisingly the average learning time of the experienced participants is approximately ten seconds higher than the average of the inexperienced participants. We think this is due to them being surprised on how the method works because they’ve never seen a similar working navigation method.</w:t>
      </w:r>
    </w:p>
    <w:p w:rsidR="0088093E" w:rsidRPr="00825563" w:rsidRDefault="0088093E" w:rsidP="0088093E">
      <w:pPr>
        <w:pStyle w:val="Heading3"/>
        <w:rPr>
          <w:rFonts w:cs="Arial"/>
        </w:rPr>
      </w:pPr>
      <w:bookmarkStart w:id="93" w:name="_Toc472779911"/>
      <w:r w:rsidRPr="00825563">
        <w:rPr>
          <w:rFonts w:cs="Arial"/>
        </w:rPr>
        <w:t>Walking in Place</w:t>
      </w:r>
      <w:bookmarkEnd w:id="93"/>
    </w:p>
    <w:p w:rsidR="0088093E" w:rsidRPr="00825563" w:rsidRDefault="00ED2F05" w:rsidP="0088093E">
      <w:pPr>
        <w:pStyle w:val="BodyText"/>
        <w:keepNext/>
        <w:spacing w:line="240" w:lineRule="auto"/>
        <w:rPr>
          <w:rFonts w:ascii="Arial" w:hAnsi="Arial" w:cs="Arial"/>
        </w:rPr>
      </w:pPr>
      <w:r>
        <w:rPr>
          <w:rFonts w:ascii="Arial" w:hAnsi="Arial" w:cs="Arial"/>
          <w:noProof/>
          <w:lang w:eastAsia="en-GB"/>
        </w:rPr>
        <w:pict>
          <v:shape id="Diagramm 82" o:spid="_x0000_i1038" type="#_x0000_t75" style="width:214.75pt;height:199.7pt;visibility:visible" o:gfxdata="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">
            <v:imagedata r:id="rId23" o:title=""/>
            <o:lock v:ext="edit" aspectratio="f"/>
          </v:shape>
        </w:pict>
      </w:r>
      <w:r>
        <w:rPr>
          <w:rFonts w:ascii="Arial" w:hAnsi="Arial" w:cs="Arial"/>
          <w:noProof/>
          <w:lang w:eastAsia="en-GB"/>
        </w:rPr>
        <w:pict>
          <v:shape id="Diagramm 81" o:spid="_x0000_i1039" type="#_x0000_t75" style="width:214.75pt;height:199.7pt;visibility:visible" o:gfxdata="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">
            <v:imagedata r:id="rId24" o:title=""/>
            <o:lock v:ext="edit" aspectratio="f"/>
          </v:shape>
        </w:pict>
      </w:r>
    </w:p>
    <w:p w:rsidR="0088093E" w:rsidRPr="00825563" w:rsidRDefault="0088093E" w:rsidP="0088093E">
      <w:pPr>
        <w:pStyle w:val="Caption"/>
        <w:jc w:val="both"/>
        <w:rPr>
          <w:rFonts w:cs="Arial"/>
        </w:rPr>
      </w:pPr>
      <w:bookmarkStart w:id="94" w:name="_Toc472766997"/>
      <w:proofErr w:type="spellStart"/>
      <w:r w:rsidRPr="00825563">
        <w:rPr>
          <w:rFonts w:cs="Arial"/>
        </w:rPr>
        <w:t>Chartpair</w:t>
      </w:r>
      <w:proofErr w:type="spellEnd"/>
      <w:r w:rsidRPr="00825563">
        <w:rPr>
          <w:rFonts w:cs="Arial"/>
        </w:rPr>
        <w:t xml:space="preserve"> </w:t>
      </w:r>
      <w:r w:rsidRPr="00825563">
        <w:rPr>
          <w:rFonts w:cs="Arial"/>
        </w:rPr>
        <w:fldChar w:fldCharType="begin"/>
      </w:r>
      <w:r w:rsidRPr="00825563">
        <w:rPr>
          <w:rFonts w:cs="Arial"/>
        </w:rPr>
        <w:instrText xml:space="preserve"> SEQ Chartpair \* ARABIC </w:instrText>
      </w:r>
      <w:r w:rsidRPr="00825563">
        <w:rPr>
          <w:rFonts w:cs="Arial"/>
        </w:rPr>
        <w:fldChar w:fldCharType="separate"/>
      </w:r>
      <w:r w:rsidRPr="00825563">
        <w:rPr>
          <w:rFonts w:cs="Arial"/>
          <w:noProof/>
        </w:rPr>
        <w:t>3</w:t>
      </w:r>
      <w:r w:rsidRPr="00825563">
        <w:rPr>
          <w:rFonts w:cs="Arial"/>
        </w:rPr>
        <w:fldChar w:fldCharType="end"/>
      </w:r>
      <w:r w:rsidRPr="00825563">
        <w:rPr>
          <w:rFonts w:cs="Arial"/>
        </w:rPr>
        <w:t xml:space="preserve"> - </w:t>
      </w:r>
      <w:proofErr w:type="spellStart"/>
      <w:r w:rsidRPr="00825563">
        <w:rPr>
          <w:rFonts w:cs="Arial"/>
        </w:rPr>
        <w:t>EoL</w:t>
      </w:r>
      <w:proofErr w:type="spellEnd"/>
      <w:r w:rsidRPr="00825563">
        <w:rPr>
          <w:rFonts w:cs="Arial"/>
        </w:rPr>
        <w:t xml:space="preserve"> Walking in Place</w:t>
      </w:r>
      <w:bookmarkEnd w:id="94"/>
    </w:p>
    <w:p w:rsidR="0088093E" w:rsidRPr="00825563" w:rsidRDefault="0088093E" w:rsidP="0088093E">
      <w:pPr>
        <w:pStyle w:val="BodyText"/>
        <w:rPr>
          <w:rFonts w:ascii="Arial" w:hAnsi="Arial" w:cs="Arial"/>
          <w:color w:val="FF0000"/>
        </w:rPr>
      </w:pPr>
      <w:r w:rsidRPr="00825563">
        <w:rPr>
          <w:rFonts w:ascii="Arial" w:hAnsi="Arial" w:cs="Arial"/>
          <w:color w:val="FF0000"/>
        </w:rPr>
        <w:t>Comparing both charts it is interesting to see that there is no significant difference between the two testing groups except for two participants of the experienced group spiking either with a low or a higher time.</w:t>
      </w:r>
    </w:p>
    <w:p w:rsidR="0088093E" w:rsidRPr="00825563" w:rsidRDefault="0088093E" w:rsidP="0088093E">
      <w:pPr>
        <w:pStyle w:val="Heading3"/>
        <w:rPr>
          <w:rFonts w:cs="Arial"/>
        </w:rPr>
      </w:pPr>
      <w:bookmarkStart w:id="95" w:name="_Toc472779912"/>
      <w:r w:rsidRPr="00825563">
        <w:rPr>
          <w:rFonts w:cs="Arial"/>
        </w:rPr>
        <w:lastRenderedPageBreak/>
        <w:t>Walking by Leaning</w:t>
      </w:r>
      <w:bookmarkEnd w:id="95"/>
    </w:p>
    <w:p w:rsidR="0088093E" w:rsidRPr="00825563" w:rsidRDefault="00ED2F05" w:rsidP="0088093E">
      <w:pPr>
        <w:pStyle w:val="BodyText"/>
        <w:keepNext/>
        <w:spacing w:line="240" w:lineRule="auto"/>
        <w:rPr>
          <w:rFonts w:ascii="Arial" w:hAnsi="Arial" w:cs="Arial"/>
        </w:rPr>
      </w:pPr>
      <w:r>
        <w:rPr>
          <w:rFonts w:ascii="Arial" w:hAnsi="Arial" w:cs="Arial"/>
          <w:noProof/>
          <w:lang w:eastAsia="en-GB"/>
        </w:rPr>
        <w:pict>
          <v:shape id="Diagramm 80" o:spid="_x0000_i1040" type="#_x0000_t75" style="width:214.75pt;height:199.7pt;visibility:visible" o:gfxdata="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">
            <v:imagedata r:id="rId25" o:title=""/>
            <o:lock v:ext="edit" aspectratio="f"/>
          </v:shape>
        </w:pict>
      </w:r>
      <w:r>
        <w:rPr>
          <w:rFonts w:ascii="Arial" w:hAnsi="Arial" w:cs="Arial"/>
          <w:noProof/>
          <w:lang w:eastAsia="en-GB"/>
        </w:rPr>
        <w:pict>
          <v:shape id="Diagramm 79" o:spid="_x0000_i1041" type="#_x0000_t75" style="width:214.75pt;height:199.7pt;visibility:visible" o:gfxdata="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">
            <v:imagedata r:id="rId26" o:title=""/>
            <o:lock v:ext="edit" aspectratio="f"/>
          </v:shape>
        </w:pict>
      </w:r>
    </w:p>
    <w:p w:rsidR="0088093E" w:rsidRPr="00825563" w:rsidRDefault="0088093E" w:rsidP="0088093E">
      <w:pPr>
        <w:pStyle w:val="Caption"/>
        <w:jc w:val="both"/>
        <w:rPr>
          <w:rFonts w:cs="Arial"/>
        </w:rPr>
      </w:pPr>
      <w:bookmarkStart w:id="96" w:name="_Toc472766998"/>
      <w:proofErr w:type="spellStart"/>
      <w:r w:rsidRPr="00825563">
        <w:rPr>
          <w:rFonts w:cs="Arial"/>
        </w:rPr>
        <w:t>Chartpair</w:t>
      </w:r>
      <w:proofErr w:type="spellEnd"/>
      <w:r w:rsidRPr="00825563">
        <w:rPr>
          <w:rFonts w:cs="Arial"/>
        </w:rPr>
        <w:t xml:space="preserve"> </w:t>
      </w:r>
      <w:r w:rsidRPr="00825563">
        <w:rPr>
          <w:rFonts w:cs="Arial"/>
        </w:rPr>
        <w:fldChar w:fldCharType="begin"/>
      </w:r>
      <w:r w:rsidRPr="00825563">
        <w:rPr>
          <w:rFonts w:cs="Arial"/>
        </w:rPr>
        <w:instrText xml:space="preserve"> SEQ Chartpair \* ARABIC </w:instrText>
      </w:r>
      <w:r w:rsidRPr="00825563">
        <w:rPr>
          <w:rFonts w:cs="Arial"/>
        </w:rPr>
        <w:fldChar w:fldCharType="separate"/>
      </w:r>
      <w:r w:rsidRPr="00825563">
        <w:rPr>
          <w:rFonts w:cs="Arial"/>
          <w:noProof/>
        </w:rPr>
        <w:t>4</w:t>
      </w:r>
      <w:r w:rsidRPr="00825563">
        <w:rPr>
          <w:rFonts w:cs="Arial"/>
        </w:rPr>
        <w:fldChar w:fldCharType="end"/>
      </w:r>
      <w:r w:rsidRPr="00825563">
        <w:rPr>
          <w:rFonts w:cs="Arial"/>
        </w:rPr>
        <w:t xml:space="preserve"> - </w:t>
      </w:r>
      <w:proofErr w:type="spellStart"/>
      <w:r w:rsidRPr="00825563">
        <w:rPr>
          <w:rFonts w:cs="Arial"/>
        </w:rPr>
        <w:t>EoL</w:t>
      </w:r>
      <w:proofErr w:type="spellEnd"/>
      <w:r w:rsidRPr="00825563">
        <w:rPr>
          <w:rFonts w:cs="Arial"/>
        </w:rPr>
        <w:t xml:space="preserve"> Walking by Leaning</w:t>
      </w:r>
      <w:bookmarkEnd w:id="96"/>
    </w:p>
    <w:p w:rsidR="0088093E" w:rsidRPr="00825563" w:rsidRDefault="0088093E" w:rsidP="0088093E">
      <w:pPr>
        <w:pStyle w:val="BodyText"/>
        <w:rPr>
          <w:rFonts w:ascii="Arial" w:hAnsi="Arial" w:cs="Arial"/>
          <w:color w:val="FF0000"/>
        </w:rPr>
      </w:pPr>
      <w:r w:rsidRPr="00825563">
        <w:rPr>
          <w:rFonts w:ascii="Arial" w:hAnsi="Arial" w:cs="Arial"/>
          <w:color w:val="FF0000"/>
        </w:rPr>
        <w:t>The average time of learning of the participants is between 40 to 45 seconds, which is below our expectations. However, without participant eight of the experienced group spiking off, the average of that group would be significantly below the one of the experienced group.</w:t>
      </w:r>
    </w:p>
    <w:p w:rsidR="0088093E" w:rsidRPr="00825563" w:rsidRDefault="0088093E" w:rsidP="0088093E">
      <w:pPr>
        <w:pStyle w:val="Heading3"/>
        <w:rPr>
          <w:rFonts w:cs="Arial"/>
        </w:rPr>
      </w:pPr>
      <w:bookmarkStart w:id="97" w:name="_Toc472779913"/>
      <w:r w:rsidRPr="00825563">
        <w:rPr>
          <w:rFonts w:cs="Arial"/>
        </w:rPr>
        <w:t>Comparing all Navigation methods.</w:t>
      </w:r>
      <w:bookmarkEnd w:id="97"/>
    </w:p>
    <w:p w:rsidR="0088093E" w:rsidRPr="00825563" w:rsidRDefault="0088093E" w:rsidP="0088093E">
      <w:pPr>
        <w:pStyle w:val="BodyText"/>
        <w:rPr>
          <w:rFonts w:ascii="Arial" w:hAnsi="Arial" w:cs="Arial"/>
          <w:color w:val="FF0000"/>
        </w:rPr>
      </w:pPr>
      <w:r w:rsidRPr="00825563">
        <w:rPr>
          <w:rFonts w:ascii="Arial" w:hAnsi="Arial" w:cs="Arial"/>
          <w:color w:val="FF0000"/>
        </w:rPr>
        <w:t>All of the different averages for each method are below our expectations. The only one being coherent with our expectations is the VR experienced jumping chart. Furthermore, the difference between the fastest and the slowest participants is higher for the experienced, while the inexperienced were closer together</w:t>
      </w:r>
    </w:p>
    <w:p w:rsidR="0088093E" w:rsidRPr="00825563" w:rsidRDefault="0088093E" w:rsidP="0088093E">
      <w:pPr>
        <w:pStyle w:val="Heading2"/>
        <w:numPr>
          <w:ilvl w:val="1"/>
          <w:numId w:val="30"/>
        </w:numPr>
        <w:ind w:left="578" w:hanging="578"/>
        <w:rPr>
          <w:rFonts w:cs="Arial"/>
        </w:rPr>
      </w:pPr>
      <w:bookmarkStart w:id="98" w:name="_Toc472779914"/>
      <w:r w:rsidRPr="00825563">
        <w:rPr>
          <w:rFonts w:cs="Arial"/>
        </w:rPr>
        <w:t>Pick &amp; place</w:t>
      </w:r>
      <w:bookmarkEnd w:id="98"/>
    </w:p>
    <w:p w:rsidR="0088093E" w:rsidRPr="00B15DA6" w:rsidRDefault="0088093E" w:rsidP="0088093E">
      <w:pPr>
        <w:pStyle w:val="BodyText"/>
        <w:rPr>
          <w:rFonts w:ascii="Arial" w:hAnsi="Arial" w:cs="Arial"/>
          <w:color w:val="00B050"/>
        </w:rPr>
      </w:pPr>
      <w:r w:rsidRPr="00B15DA6">
        <w:rPr>
          <w:rFonts w:ascii="Arial" w:hAnsi="Arial" w:cs="Arial"/>
          <w:color w:val="00B050"/>
        </w:rPr>
        <w:t xml:space="preserve">The test persons were asked to pick up a cube, start the timer and reach the other end of the room using the assigned navigation method. This test was done for each of the four navigation method once. </w:t>
      </w:r>
    </w:p>
    <w:p w:rsidR="0088093E" w:rsidRPr="00B15DA6" w:rsidRDefault="0088093E" w:rsidP="0088093E">
      <w:pPr>
        <w:pStyle w:val="BodyText"/>
        <w:rPr>
          <w:rFonts w:ascii="Arial" w:hAnsi="Arial" w:cs="Arial"/>
          <w:color w:val="00B050"/>
        </w:rPr>
      </w:pPr>
      <w:r w:rsidRPr="00B15DA6">
        <w:rPr>
          <w:rFonts w:ascii="Arial" w:hAnsi="Arial" w:cs="Arial"/>
          <w:color w:val="00B050"/>
        </w:rPr>
        <w:t>The Pick &amp; Place task was done on four different maps. The participants were told that each map contains three different objects, but asked to not actively search for the objects. Each map has the same base lineout, the only dif</w:t>
      </w:r>
      <w:r>
        <w:rPr>
          <w:rFonts w:ascii="Arial" w:hAnsi="Arial" w:cs="Arial"/>
          <w:color w:val="00B050"/>
        </w:rPr>
        <w:t>f</w:t>
      </w:r>
      <w:r w:rsidRPr="00B15DA6">
        <w:rPr>
          <w:rFonts w:ascii="Arial" w:hAnsi="Arial" w:cs="Arial"/>
          <w:color w:val="00B050"/>
        </w:rPr>
        <w:t xml:space="preserve">erence being the orientation and the objects placed on the map. </w:t>
      </w:r>
    </w:p>
    <w:p w:rsidR="0088093E" w:rsidRDefault="00ED2F05" w:rsidP="0088093E">
      <w:pPr>
        <w:pStyle w:val="BodyText"/>
        <w:keepNext/>
        <w:spacing w:line="240" w:lineRule="auto"/>
      </w:pPr>
      <w:r>
        <w:rPr>
          <w:rFonts w:ascii="Arial" w:hAnsi="Arial" w:cs="Arial"/>
          <w:noProof/>
          <w:color w:val="FF0000"/>
          <w:lang w:eastAsia="en-GB"/>
        </w:rPr>
        <w:lastRenderedPageBreak/>
        <w:pict>
          <v:shape id="Grafik 45" o:spid="_x0000_i1042" type="#_x0000_t75" style="width:439.5pt;height:174.7pt;visibility:visible;mso-wrap-style:square">
            <v:imagedata r:id="rId27" o:title=""/>
          </v:shape>
        </w:pict>
      </w:r>
    </w:p>
    <w:p w:rsidR="0088093E" w:rsidRPr="00825563" w:rsidRDefault="0088093E" w:rsidP="0088093E">
      <w:pPr>
        <w:pStyle w:val="Caption"/>
        <w:jc w:val="both"/>
        <w:rPr>
          <w:rFonts w:cs="Arial"/>
          <w:color w:val="FF0000"/>
        </w:rPr>
      </w:pPr>
      <w:bookmarkStart w:id="99" w:name="_Toc472766993"/>
      <w:r w:rsidRPr="00C739C8">
        <w:rPr>
          <w:lang w:val="en-US"/>
        </w:rPr>
        <w:t xml:space="preserve">Figure </w:t>
      </w:r>
      <w:r>
        <w:fldChar w:fldCharType="begin"/>
      </w:r>
      <w:r w:rsidRPr="00C739C8">
        <w:rPr>
          <w:lang w:val="en-US"/>
        </w:rPr>
        <w:instrText xml:space="preserve"> SEQ Figure \* ARABIC </w:instrText>
      </w:r>
      <w:r>
        <w:fldChar w:fldCharType="separate"/>
      </w:r>
      <w:r>
        <w:rPr>
          <w:noProof/>
          <w:lang w:val="en-US"/>
        </w:rPr>
        <w:t>10</w:t>
      </w:r>
      <w:r>
        <w:fldChar w:fldCharType="end"/>
      </w:r>
      <w:r w:rsidRPr="00C739C8">
        <w:rPr>
          <w:lang w:val="en-US"/>
        </w:rPr>
        <w:t xml:space="preserve"> - </w:t>
      </w:r>
      <w:proofErr w:type="spellStart"/>
      <w:r w:rsidRPr="00C739C8">
        <w:rPr>
          <w:lang w:val="en-US"/>
        </w:rPr>
        <w:t>Testmap</w:t>
      </w:r>
      <w:proofErr w:type="spellEnd"/>
      <w:r w:rsidRPr="00C739C8">
        <w:rPr>
          <w:lang w:val="en-US"/>
        </w:rPr>
        <w:t xml:space="preserve"> Pick &amp; Place</w:t>
      </w:r>
      <w:bookmarkEnd w:id="99"/>
    </w:p>
    <w:p w:rsidR="0088093E" w:rsidRPr="00B15DA6" w:rsidRDefault="0088093E" w:rsidP="0088093E">
      <w:pPr>
        <w:pStyle w:val="BodyText"/>
        <w:rPr>
          <w:rFonts w:ascii="Arial" w:hAnsi="Arial" w:cs="Arial"/>
          <w:color w:val="00B050"/>
        </w:rPr>
      </w:pPr>
      <w:r w:rsidRPr="00B15DA6">
        <w:rPr>
          <w:rFonts w:ascii="Arial" w:hAnsi="Arial" w:cs="Arial"/>
          <w:color w:val="00B050"/>
        </w:rPr>
        <w:t>We estimated the following measurements</w:t>
      </w:r>
    </w:p>
    <w:tbl>
      <w:tblPr>
        <w:tblW w:w="8774" w:type="dxa"/>
        <w:tblBorders>
          <w:top w:val="single" w:sz="12" w:space="0" w:color="7F7F7F"/>
          <w:left w:val="single" w:sz="12" w:space="0" w:color="7F7F7F"/>
          <w:bottom w:val="single" w:sz="12" w:space="0" w:color="7F7F7F"/>
          <w:right w:val="single" w:sz="12" w:space="0" w:color="7F7F7F"/>
          <w:insideH w:val="single" w:sz="4" w:space="0" w:color="D0CECE"/>
          <w:insideV w:val="single" w:sz="12" w:space="0" w:color="7F7F7F"/>
        </w:tblBorders>
        <w:tblLook w:val="04A0" w:firstRow="1" w:lastRow="0" w:firstColumn="1" w:lastColumn="0" w:noHBand="0" w:noVBand="1"/>
      </w:tblPr>
      <w:tblGrid>
        <w:gridCol w:w="2924"/>
        <w:gridCol w:w="2925"/>
        <w:gridCol w:w="2925"/>
      </w:tblGrid>
      <w:tr w:rsidR="00DE6615" w:rsidRPr="00B15DA6" w:rsidTr="00DE6615">
        <w:trPr>
          <w:trHeight w:val="567"/>
        </w:trPr>
        <w:tc>
          <w:tcPr>
            <w:tcW w:w="2924" w:type="dxa"/>
            <w:tcBorders>
              <w:top w:val="single" w:sz="12" w:space="0" w:color="7F7F7F"/>
              <w:left w:val="single" w:sz="12" w:space="0" w:color="7F7F7F"/>
              <w:bottom w:val="single" w:sz="4" w:space="0" w:color="F3F2F2"/>
              <w:right w:val="single" w:sz="12" w:space="0" w:color="7F7F7F"/>
            </w:tcBorders>
            <w:shd w:val="clear" w:color="auto" w:fill="auto"/>
            <w:vAlign w:val="center"/>
          </w:tcPr>
          <w:p w:rsidR="0088093E" w:rsidRPr="00DE6615" w:rsidRDefault="0088093E" w:rsidP="00DE6615">
            <w:pPr>
              <w:pStyle w:val="BodyText"/>
              <w:jc w:val="left"/>
              <w:rPr>
                <w:rFonts w:ascii="Arial" w:hAnsi="Arial" w:cs="Arial"/>
                <w:b/>
                <w:bCs/>
                <w:color w:val="00B050"/>
              </w:rPr>
            </w:pPr>
            <w:r w:rsidRPr="00DE6615">
              <w:rPr>
                <w:rFonts w:ascii="Arial" w:hAnsi="Arial" w:cs="Arial"/>
                <w:b/>
                <w:bCs/>
                <w:color w:val="00B050"/>
              </w:rPr>
              <w:t>Navigation Method</w:t>
            </w:r>
          </w:p>
        </w:tc>
        <w:tc>
          <w:tcPr>
            <w:tcW w:w="2925" w:type="dxa"/>
            <w:tcBorders>
              <w:top w:val="single" w:sz="12" w:space="0" w:color="7F7F7F"/>
              <w:left w:val="single" w:sz="12" w:space="0" w:color="7F7F7F"/>
              <w:bottom w:val="single" w:sz="4" w:space="0" w:color="F3F2F2"/>
              <w:right w:val="single" w:sz="12" w:space="0" w:color="7F7F7F"/>
            </w:tcBorders>
            <w:shd w:val="clear" w:color="auto" w:fill="auto"/>
            <w:vAlign w:val="center"/>
          </w:tcPr>
          <w:p w:rsidR="0088093E" w:rsidRPr="00DE6615" w:rsidRDefault="0088093E" w:rsidP="00DE6615">
            <w:pPr>
              <w:pStyle w:val="BodyText"/>
              <w:jc w:val="left"/>
              <w:rPr>
                <w:rFonts w:ascii="Arial" w:hAnsi="Arial" w:cs="Arial"/>
                <w:b/>
                <w:bCs/>
                <w:color w:val="00B050"/>
              </w:rPr>
            </w:pPr>
            <w:r w:rsidRPr="00DE6615">
              <w:rPr>
                <w:rFonts w:ascii="Arial" w:hAnsi="Arial" w:cs="Arial"/>
                <w:b/>
                <w:bCs/>
                <w:color w:val="00B050"/>
              </w:rPr>
              <w:t>Time</w:t>
            </w:r>
          </w:p>
        </w:tc>
        <w:tc>
          <w:tcPr>
            <w:tcW w:w="2925" w:type="dxa"/>
            <w:tcBorders>
              <w:top w:val="single" w:sz="12" w:space="0" w:color="7F7F7F"/>
              <w:left w:val="single" w:sz="12" w:space="0" w:color="7F7F7F"/>
              <w:bottom w:val="single" w:sz="4" w:space="0" w:color="F3F2F2"/>
              <w:right w:val="single" w:sz="12" w:space="0" w:color="7F7F7F"/>
            </w:tcBorders>
            <w:shd w:val="clear" w:color="auto" w:fill="auto"/>
            <w:vAlign w:val="center"/>
          </w:tcPr>
          <w:p w:rsidR="0088093E" w:rsidRPr="00DE6615" w:rsidRDefault="0088093E" w:rsidP="00DE6615">
            <w:pPr>
              <w:pStyle w:val="BodyText"/>
              <w:jc w:val="left"/>
              <w:rPr>
                <w:rFonts w:ascii="Arial" w:hAnsi="Arial" w:cs="Arial"/>
                <w:b/>
                <w:bCs/>
                <w:color w:val="00B050"/>
              </w:rPr>
            </w:pPr>
            <w:r w:rsidRPr="00DE6615">
              <w:rPr>
                <w:rFonts w:ascii="Arial" w:hAnsi="Arial" w:cs="Arial"/>
                <w:b/>
                <w:bCs/>
                <w:color w:val="00B050"/>
              </w:rPr>
              <w:t>Objects</w:t>
            </w:r>
          </w:p>
        </w:tc>
      </w:tr>
      <w:tr w:rsidR="00DE6615" w:rsidRPr="00B15DA6" w:rsidTr="00DE6615">
        <w:trPr>
          <w:trHeight w:val="567"/>
        </w:trPr>
        <w:tc>
          <w:tcPr>
            <w:tcW w:w="2924" w:type="dxa"/>
            <w:tcBorders>
              <w:top w:val="single" w:sz="4" w:space="0" w:color="D0CECE"/>
              <w:left w:val="single" w:sz="12" w:space="0" w:color="7F7F7F"/>
              <w:bottom w:val="single" w:sz="4" w:space="0" w:color="D0CECE"/>
              <w:right w:val="single" w:sz="12" w:space="0" w:color="7F7F7F"/>
            </w:tcBorders>
            <w:shd w:val="clear" w:color="auto" w:fill="F2F2F2"/>
            <w:vAlign w:val="center"/>
          </w:tcPr>
          <w:p w:rsidR="0088093E" w:rsidRPr="00DE6615" w:rsidRDefault="0088093E" w:rsidP="00DE6615">
            <w:pPr>
              <w:pStyle w:val="BodyText"/>
              <w:jc w:val="left"/>
              <w:rPr>
                <w:rFonts w:ascii="Arial" w:hAnsi="Arial" w:cs="Arial"/>
                <w:b/>
                <w:bCs/>
                <w:color w:val="00B050"/>
              </w:rPr>
            </w:pPr>
            <w:r w:rsidRPr="00DE6615">
              <w:rPr>
                <w:rFonts w:ascii="Arial" w:hAnsi="Arial" w:cs="Arial"/>
                <w:bCs/>
                <w:color w:val="00B050"/>
              </w:rPr>
              <w:t xml:space="preserve">Teleport </w:t>
            </w:r>
          </w:p>
        </w:tc>
        <w:tc>
          <w:tcPr>
            <w:tcW w:w="2925" w:type="dxa"/>
            <w:tcBorders>
              <w:top w:val="single" w:sz="4" w:space="0" w:color="D0CECE"/>
              <w:left w:val="single" w:sz="12" w:space="0" w:color="7F7F7F"/>
              <w:bottom w:val="single" w:sz="4" w:space="0" w:color="D0CECE"/>
              <w:right w:val="single" w:sz="12" w:space="0" w:color="7F7F7F"/>
            </w:tcBorders>
            <w:shd w:val="clear" w:color="auto" w:fill="F2F2F2"/>
            <w:vAlign w:val="center"/>
          </w:tcPr>
          <w:p w:rsidR="0088093E" w:rsidRPr="00DE6615" w:rsidRDefault="0088093E" w:rsidP="00DE6615">
            <w:pPr>
              <w:pStyle w:val="BodyText"/>
              <w:jc w:val="left"/>
              <w:rPr>
                <w:rFonts w:ascii="Arial" w:hAnsi="Arial" w:cs="Arial"/>
                <w:color w:val="00B050"/>
              </w:rPr>
            </w:pPr>
            <w:r w:rsidRPr="00DE6615">
              <w:rPr>
                <w:rFonts w:ascii="Arial" w:hAnsi="Arial" w:cs="Arial"/>
                <w:color w:val="00B050"/>
              </w:rPr>
              <w:t>15 seconds</w:t>
            </w:r>
          </w:p>
        </w:tc>
        <w:tc>
          <w:tcPr>
            <w:tcW w:w="2925" w:type="dxa"/>
            <w:tcBorders>
              <w:top w:val="single" w:sz="4" w:space="0" w:color="D0CECE"/>
              <w:left w:val="single" w:sz="12" w:space="0" w:color="7F7F7F"/>
              <w:bottom w:val="single" w:sz="4" w:space="0" w:color="D0CECE"/>
              <w:right w:val="single" w:sz="12" w:space="0" w:color="7F7F7F"/>
            </w:tcBorders>
            <w:shd w:val="clear" w:color="auto" w:fill="F2F2F2"/>
            <w:vAlign w:val="center"/>
          </w:tcPr>
          <w:p w:rsidR="0088093E" w:rsidRPr="00DE6615" w:rsidRDefault="0088093E" w:rsidP="00DE6615">
            <w:pPr>
              <w:pStyle w:val="BodyText"/>
              <w:jc w:val="left"/>
              <w:rPr>
                <w:rFonts w:ascii="Arial" w:hAnsi="Arial" w:cs="Arial"/>
                <w:color w:val="00B050"/>
              </w:rPr>
            </w:pPr>
            <w:r w:rsidRPr="00DE6615">
              <w:rPr>
                <w:rFonts w:ascii="Arial" w:hAnsi="Arial" w:cs="Arial"/>
                <w:color w:val="00B050"/>
              </w:rPr>
              <w:t>One object</w:t>
            </w:r>
          </w:p>
        </w:tc>
      </w:tr>
      <w:tr w:rsidR="00DE6615" w:rsidRPr="00B15DA6" w:rsidTr="00DE6615">
        <w:trPr>
          <w:trHeight w:val="567"/>
        </w:trPr>
        <w:tc>
          <w:tcPr>
            <w:tcW w:w="2924" w:type="dxa"/>
            <w:tcBorders>
              <w:top w:val="single" w:sz="4" w:space="0" w:color="D0CECE"/>
              <w:left w:val="single" w:sz="12" w:space="0" w:color="7F7F7F"/>
              <w:bottom w:val="single" w:sz="4" w:space="0" w:color="D0CECE"/>
              <w:right w:val="single" w:sz="12" w:space="0" w:color="7F7F7F"/>
            </w:tcBorders>
            <w:shd w:val="clear" w:color="auto" w:fill="auto"/>
            <w:vAlign w:val="center"/>
          </w:tcPr>
          <w:p w:rsidR="0088093E" w:rsidRPr="00DE6615" w:rsidRDefault="0088093E" w:rsidP="00DE6615">
            <w:pPr>
              <w:pStyle w:val="BodyText"/>
              <w:jc w:val="left"/>
              <w:rPr>
                <w:rFonts w:ascii="Arial" w:hAnsi="Arial" w:cs="Arial"/>
                <w:b/>
                <w:bCs/>
                <w:color w:val="00B050"/>
              </w:rPr>
            </w:pPr>
            <w:r w:rsidRPr="00DE6615">
              <w:rPr>
                <w:rFonts w:ascii="Arial" w:hAnsi="Arial" w:cs="Arial"/>
                <w:bCs/>
                <w:color w:val="00B050"/>
              </w:rPr>
              <w:t>Jumping</w:t>
            </w:r>
          </w:p>
        </w:tc>
        <w:tc>
          <w:tcPr>
            <w:tcW w:w="2925" w:type="dxa"/>
            <w:tcBorders>
              <w:top w:val="single" w:sz="4" w:space="0" w:color="D0CECE"/>
              <w:left w:val="single" w:sz="12" w:space="0" w:color="7F7F7F"/>
              <w:bottom w:val="single" w:sz="4" w:space="0" w:color="D0CECE"/>
              <w:right w:val="single" w:sz="12" w:space="0" w:color="7F7F7F"/>
            </w:tcBorders>
            <w:shd w:val="clear" w:color="auto" w:fill="auto"/>
            <w:vAlign w:val="center"/>
          </w:tcPr>
          <w:p w:rsidR="0088093E" w:rsidRPr="00DE6615" w:rsidRDefault="0088093E" w:rsidP="00DE6615">
            <w:pPr>
              <w:pStyle w:val="BodyText"/>
              <w:jc w:val="left"/>
              <w:rPr>
                <w:rFonts w:ascii="Arial" w:hAnsi="Arial" w:cs="Arial"/>
                <w:color w:val="00B050"/>
              </w:rPr>
            </w:pPr>
            <w:r w:rsidRPr="00DE6615">
              <w:rPr>
                <w:rFonts w:ascii="Arial" w:hAnsi="Arial" w:cs="Arial"/>
                <w:color w:val="00B050"/>
              </w:rPr>
              <w:t>20 seconds</w:t>
            </w:r>
          </w:p>
        </w:tc>
        <w:tc>
          <w:tcPr>
            <w:tcW w:w="2925" w:type="dxa"/>
            <w:tcBorders>
              <w:top w:val="single" w:sz="4" w:space="0" w:color="D0CECE"/>
              <w:left w:val="single" w:sz="12" w:space="0" w:color="7F7F7F"/>
              <w:bottom w:val="single" w:sz="4" w:space="0" w:color="D0CECE"/>
              <w:right w:val="single" w:sz="12" w:space="0" w:color="7F7F7F"/>
            </w:tcBorders>
            <w:shd w:val="clear" w:color="auto" w:fill="auto"/>
            <w:vAlign w:val="center"/>
          </w:tcPr>
          <w:p w:rsidR="0088093E" w:rsidRPr="00DE6615" w:rsidRDefault="0088093E" w:rsidP="00DE6615">
            <w:pPr>
              <w:pStyle w:val="BodyText"/>
              <w:jc w:val="left"/>
              <w:rPr>
                <w:rFonts w:ascii="Arial" w:hAnsi="Arial" w:cs="Arial"/>
                <w:color w:val="00B050"/>
              </w:rPr>
            </w:pPr>
            <w:r w:rsidRPr="00DE6615">
              <w:rPr>
                <w:rFonts w:ascii="Arial" w:hAnsi="Arial" w:cs="Arial"/>
                <w:color w:val="00B050"/>
              </w:rPr>
              <w:t>One objects</w:t>
            </w:r>
          </w:p>
        </w:tc>
      </w:tr>
      <w:tr w:rsidR="00DE6615" w:rsidRPr="00B15DA6" w:rsidTr="00DE6615">
        <w:trPr>
          <w:trHeight w:val="567"/>
        </w:trPr>
        <w:tc>
          <w:tcPr>
            <w:tcW w:w="2924" w:type="dxa"/>
            <w:tcBorders>
              <w:top w:val="single" w:sz="4" w:space="0" w:color="D0CECE"/>
              <w:left w:val="single" w:sz="12" w:space="0" w:color="7F7F7F"/>
              <w:bottom w:val="single" w:sz="4" w:space="0" w:color="D0CECE"/>
              <w:right w:val="single" w:sz="12" w:space="0" w:color="7F7F7F"/>
            </w:tcBorders>
            <w:shd w:val="clear" w:color="auto" w:fill="F2F2F2"/>
            <w:vAlign w:val="center"/>
          </w:tcPr>
          <w:p w:rsidR="0088093E" w:rsidRPr="00DE6615" w:rsidRDefault="0088093E" w:rsidP="00DE6615">
            <w:pPr>
              <w:pStyle w:val="BodyText"/>
              <w:jc w:val="left"/>
              <w:rPr>
                <w:rFonts w:ascii="Arial" w:hAnsi="Arial" w:cs="Arial"/>
                <w:b/>
                <w:bCs/>
                <w:color w:val="00B050"/>
              </w:rPr>
            </w:pPr>
            <w:r w:rsidRPr="00DE6615">
              <w:rPr>
                <w:rFonts w:ascii="Arial" w:hAnsi="Arial" w:cs="Arial"/>
                <w:bCs/>
                <w:color w:val="00B050"/>
              </w:rPr>
              <w:t>Walking in Place</w:t>
            </w:r>
          </w:p>
        </w:tc>
        <w:tc>
          <w:tcPr>
            <w:tcW w:w="2925" w:type="dxa"/>
            <w:tcBorders>
              <w:top w:val="single" w:sz="4" w:space="0" w:color="D0CECE"/>
              <w:left w:val="single" w:sz="12" w:space="0" w:color="7F7F7F"/>
              <w:bottom w:val="single" w:sz="4" w:space="0" w:color="D0CECE"/>
              <w:right w:val="single" w:sz="12" w:space="0" w:color="7F7F7F"/>
            </w:tcBorders>
            <w:shd w:val="clear" w:color="auto" w:fill="F2F2F2"/>
            <w:vAlign w:val="center"/>
          </w:tcPr>
          <w:p w:rsidR="0088093E" w:rsidRPr="00DE6615" w:rsidRDefault="0088093E" w:rsidP="00DE6615">
            <w:pPr>
              <w:pStyle w:val="BodyText"/>
              <w:jc w:val="left"/>
              <w:rPr>
                <w:rFonts w:ascii="Arial" w:hAnsi="Arial" w:cs="Arial"/>
                <w:color w:val="00B050"/>
              </w:rPr>
            </w:pPr>
            <w:r w:rsidRPr="00DE6615">
              <w:rPr>
                <w:rFonts w:ascii="Arial" w:hAnsi="Arial" w:cs="Arial"/>
                <w:color w:val="00B050"/>
              </w:rPr>
              <w:t>30 seconds</w:t>
            </w:r>
          </w:p>
        </w:tc>
        <w:tc>
          <w:tcPr>
            <w:tcW w:w="2925" w:type="dxa"/>
            <w:tcBorders>
              <w:top w:val="single" w:sz="4" w:space="0" w:color="D0CECE"/>
              <w:left w:val="single" w:sz="12" w:space="0" w:color="7F7F7F"/>
              <w:bottom w:val="single" w:sz="4" w:space="0" w:color="D0CECE"/>
              <w:right w:val="single" w:sz="12" w:space="0" w:color="7F7F7F"/>
            </w:tcBorders>
            <w:shd w:val="clear" w:color="auto" w:fill="F2F2F2"/>
            <w:vAlign w:val="center"/>
          </w:tcPr>
          <w:p w:rsidR="0088093E" w:rsidRPr="00DE6615" w:rsidRDefault="0088093E" w:rsidP="00DE6615">
            <w:pPr>
              <w:pStyle w:val="BodyText"/>
              <w:jc w:val="left"/>
              <w:rPr>
                <w:rFonts w:ascii="Arial" w:hAnsi="Arial" w:cs="Arial"/>
                <w:color w:val="00B050"/>
              </w:rPr>
            </w:pPr>
            <w:r w:rsidRPr="00DE6615">
              <w:rPr>
                <w:rFonts w:ascii="Arial" w:hAnsi="Arial" w:cs="Arial"/>
                <w:color w:val="00B050"/>
              </w:rPr>
              <w:t>Two objects</w:t>
            </w:r>
          </w:p>
        </w:tc>
      </w:tr>
      <w:tr w:rsidR="00DE6615" w:rsidRPr="00B15DA6" w:rsidTr="00DE6615">
        <w:trPr>
          <w:trHeight w:val="567"/>
        </w:trPr>
        <w:tc>
          <w:tcPr>
            <w:tcW w:w="2924" w:type="dxa"/>
            <w:tcBorders>
              <w:top w:val="single" w:sz="4" w:space="0" w:color="F3F2F2"/>
              <w:left w:val="single" w:sz="12" w:space="0" w:color="7F7F7F"/>
              <w:bottom w:val="single" w:sz="12" w:space="0" w:color="7F7F7F"/>
              <w:right w:val="single" w:sz="12" w:space="0" w:color="7F7F7F"/>
            </w:tcBorders>
            <w:shd w:val="clear" w:color="auto" w:fill="auto"/>
            <w:vAlign w:val="center"/>
          </w:tcPr>
          <w:p w:rsidR="0088093E" w:rsidRPr="00DE6615" w:rsidRDefault="0088093E" w:rsidP="00DE6615">
            <w:pPr>
              <w:pStyle w:val="BodyText"/>
              <w:jc w:val="left"/>
              <w:rPr>
                <w:rFonts w:ascii="Arial" w:hAnsi="Arial" w:cs="Arial"/>
                <w:b/>
                <w:bCs/>
                <w:color w:val="00B050"/>
              </w:rPr>
            </w:pPr>
            <w:r w:rsidRPr="00DE6615">
              <w:rPr>
                <w:rFonts w:ascii="Arial" w:hAnsi="Arial" w:cs="Arial"/>
                <w:bCs/>
                <w:color w:val="00B050"/>
              </w:rPr>
              <w:t>Walking by Leaning</w:t>
            </w:r>
          </w:p>
        </w:tc>
        <w:tc>
          <w:tcPr>
            <w:tcW w:w="2925" w:type="dxa"/>
            <w:tcBorders>
              <w:top w:val="single" w:sz="4" w:space="0" w:color="D0CECE"/>
              <w:left w:val="single" w:sz="12" w:space="0" w:color="7F7F7F"/>
              <w:bottom w:val="single" w:sz="12" w:space="0" w:color="7F7F7F"/>
              <w:right w:val="single" w:sz="12" w:space="0" w:color="7F7F7F"/>
            </w:tcBorders>
            <w:shd w:val="clear" w:color="auto" w:fill="auto"/>
            <w:vAlign w:val="center"/>
          </w:tcPr>
          <w:p w:rsidR="0088093E" w:rsidRPr="00DE6615" w:rsidRDefault="0088093E" w:rsidP="00DE6615">
            <w:pPr>
              <w:pStyle w:val="BodyText"/>
              <w:jc w:val="left"/>
              <w:rPr>
                <w:rFonts w:ascii="Arial" w:hAnsi="Arial" w:cs="Arial"/>
                <w:color w:val="00B050"/>
              </w:rPr>
            </w:pPr>
            <w:r w:rsidRPr="00DE6615">
              <w:rPr>
                <w:rFonts w:ascii="Arial" w:hAnsi="Arial" w:cs="Arial"/>
                <w:color w:val="00B050"/>
              </w:rPr>
              <w:t>30 seconds</w:t>
            </w:r>
          </w:p>
        </w:tc>
        <w:tc>
          <w:tcPr>
            <w:tcW w:w="2925" w:type="dxa"/>
            <w:tcBorders>
              <w:top w:val="single" w:sz="4" w:space="0" w:color="D0CECE"/>
              <w:left w:val="single" w:sz="12" w:space="0" w:color="7F7F7F"/>
              <w:bottom w:val="single" w:sz="12" w:space="0" w:color="7F7F7F"/>
              <w:right w:val="single" w:sz="12" w:space="0" w:color="7F7F7F"/>
            </w:tcBorders>
            <w:shd w:val="clear" w:color="auto" w:fill="auto"/>
            <w:vAlign w:val="center"/>
          </w:tcPr>
          <w:p w:rsidR="0088093E" w:rsidRPr="00DE6615" w:rsidRDefault="0088093E" w:rsidP="00DE6615">
            <w:pPr>
              <w:pStyle w:val="BodyText"/>
              <w:jc w:val="left"/>
              <w:rPr>
                <w:rFonts w:ascii="Arial" w:hAnsi="Arial" w:cs="Arial"/>
                <w:color w:val="00B050"/>
              </w:rPr>
            </w:pPr>
            <w:r w:rsidRPr="00DE6615">
              <w:rPr>
                <w:rFonts w:ascii="Arial" w:hAnsi="Arial" w:cs="Arial"/>
                <w:color w:val="00B050"/>
              </w:rPr>
              <w:t>Two objects</w:t>
            </w:r>
          </w:p>
        </w:tc>
      </w:tr>
    </w:tbl>
    <w:p w:rsidR="0088093E" w:rsidRPr="00B15DA6" w:rsidRDefault="0088093E" w:rsidP="0088093E">
      <w:pPr>
        <w:pStyle w:val="BodyText"/>
        <w:rPr>
          <w:rFonts w:ascii="Arial" w:hAnsi="Arial" w:cs="Arial"/>
          <w:color w:val="00B050"/>
        </w:rPr>
      </w:pPr>
    </w:p>
    <w:p w:rsidR="0088093E" w:rsidRPr="00825563" w:rsidRDefault="0088093E" w:rsidP="0088093E">
      <w:pPr>
        <w:pStyle w:val="Heading3"/>
        <w:rPr>
          <w:rFonts w:cs="Arial"/>
        </w:rPr>
      </w:pPr>
      <w:bookmarkStart w:id="100" w:name="_Toc472779915"/>
      <w:r w:rsidRPr="00825563">
        <w:rPr>
          <w:rFonts w:cs="Arial"/>
        </w:rPr>
        <w:t>Teleport</w:t>
      </w:r>
      <w:bookmarkEnd w:id="100"/>
    </w:p>
    <w:p w:rsidR="0088093E" w:rsidRPr="00825563" w:rsidRDefault="00ED2F05" w:rsidP="0088093E">
      <w:pPr>
        <w:pStyle w:val="BodyText"/>
        <w:keepNext/>
        <w:spacing w:line="240" w:lineRule="auto"/>
        <w:rPr>
          <w:rFonts w:ascii="Arial" w:hAnsi="Arial" w:cs="Arial"/>
        </w:rPr>
      </w:pPr>
      <w:r>
        <w:rPr>
          <w:rFonts w:ascii="Arial" w:hAnsi="Arial" w:cs="Arial"/>
          <w:noProof/>
          <w:lang w:eastAsia="en-GB"/>
        </w:rPr>
        <w:pict>
          <v:shape id="Diagramm 78" o:spid="_x0000_i1043" type="#_x0000_t75" style="width:214.75pt;height:199.7pt;visibility:visible" o:gfxdata="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">
            <v:imagedata r:id="rId28" o:title=""/>
            <o:lock v:ext="edit" aspectratio="f"/>
          </v:shape>
        </w:pict>
      </w:r>
      <w:r w:rsidR="0088093E" w:rsidRPr="00825563">
        <w:rPr>
          <w:rFonts w:ascii="Arial" w:hAnsi="Arial" w:cs="Arial"/>
          <w:noProof/>
          <w:lang w:eastAsia="de-CH"/>
        </w:rPr>
        <w:t xml:space="preserve"> </w:t>
      </w:r>
      <w:r>
        <w:rPr>
          <w:rFonts w:ascii="Arial" w:hAnsi="Arial" w:cs="Arial"/>
          <w:noProof/>
          <w:lang w:eastAsia="en-GB"/>
        </w:rPr>
        <w:pict>
          <v:shape id="Diagramm 77" o:spid="_x0000_i1044" type="#_x0000_t75" style="width:214.75pt;height:199.7pt;visibility:visible" o:gfxdata="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">
            <v:imagedata r:id="rId29" o:title=""/>
            <o:lock v:ext="edit" aspectratio="f"/>
          </v:shape>
        </w:pict>
      </w:r>
    </w:p>
    <w:p w:rsidR="0088093E" w:rsidRPr="00825563" w:rsidRDefault="0088093E" w:rsidP="0088093E">
      <w:pPr>
        <w:pStyle w:val="Caption"/>
        <w:jc w:val="both"/>
        <w:rPr>
          <w:rFonts w:cs="Arial"/>
          <w:color w:val="FF0000"/>
        </w:rPr>
      </w:pPr>
      <w:bookmarkStart w:id="101" w:name="_Toc472766999"/>
      <w:proofErr w:type="spellStart"/>
      <w:r w:rsidRPr="00825563">
        <w:rPr>
          <w:rFonts w:cs="Arial"/>
        </w:rPr>
        <w:t>Chartpair</w:t>
      </w:r>
      <w:proofErr w:type="spellEnd"/>
      <w:r w:rsidRPr="00825563">
        <w:rPr>
          <w:rFonts w:cs="Arial"/>
        </w:rPr>
        <w:t xml:space="preserve"> </w:t>
      </w:r>
      <w:r w:rsidRPr="00825563">
        <w:rPr>
          <w:rFonts w:cs="Arial"/>
        </w:rPr>
        <w:fldChar w:fldCharType="begin"/>
      </w:r>
      <w:r w:rsidRPr="00825563">
        <w:rPr>
          <w:rFonts w:cs="Arial"/>
        </w:rPr>
        <w:instrText xml:space="preserve"> SEQ Chartpair \* ARABIC </w:instrText>
      </w:r>
      <w:r w:rsidRPr="00825563">
        <w:rPr>
          <w:rFonts w:cs="Arial"/>
        </w:rPr>
        <w:fldChar w:fldCharType="separate"/>
      </w:r>
      <w:r w:rsidRPr="00825563">
        <w:rPr>
          <w:rFonts w:cs="Arial"/>
          <w:noProof/>
        </w:rPr>
        <w:t>5</w:t>
      </w:r>
      <w:r w:rsidRPr="00825563">
        <w:rPr>
          <w:rFonts w:cs="Arial"/>
        </w:rPr>
        <w:fldChar w:fldCharType="end"/>
      </w:r>
      <w:r w:rsidRPr="00825563">
        <w:rPr>
          <w:rFonts w:cs="Arial"/>
        </w:rPr>
        <w:t xml:space="preserve"> - P&amp;P Teleport Time</w:t>
      </w:r>
      <w:bookmarkEnd w:id="101"/>
    </w:p>
    <w:p w:rsidR="0088093E" w:rsidRPr="00825563" w:rsidRDefault="0088093E" w:rsidP="0088093E">
      <w:pPr>
        <w:pStyle w:val="BodyText"/>
        <w:rPr>
          <w:rFonts w:ascii="Arial" w:hAnsi="Arial" w:cs="Arial"/>
          <w:color w:val="FF0000"/>
        </w:rPr>
      </w:pPr>
      <w:r w:rsidRPr="00825563">
        <w:rPr>
          <w:rFonts w:ascii="Arial" w:hAnsi="Arial" w:cs="Arial"/>
          <w:color w:val="FF0000"/>
        </w:rPr>
        <w:lastRenderedPageBreak/>
        <w:t xml:space="preserve">The </w:t>
      </w:r>
      <w:proofErr w:type="spellStart"/>
      <w:r w:rsidRPr="00825563">
        <w:rPr>
          <w:rFonts w:ascii="Arial" w:hAnsi="Arial" w:cs="Arial"/>
          <w:color w:val="FF0000"/>
        </w:rPr>
        <w:t>avarages</w:t>
      </w:r>
      <w:proofErr w:type="spellEnd"/>
      <w:r w:rsidRPr="00825563">
        <w:rPr>
          <w:rFonts w:ascii="Arial" w:hAnsi="Arial" w:cs="Arial"/>
          <w:color w:val="FF0000"/>
        </w:rPr>
        <w:t xml:space="preserve"> of the two groups are not comparable due to an outlier (participant 8, with VR </w:t>
      </w:r>
      <w:proofErr w:type="spellStart"/>
      <w:r w:rsidRPr="00825563">
        <w:rPr>
          <w:rFonts w:ascii="Arial" w:hAnsi="Arial" w:cs="Arial"/>
          <w:color w:val="FF0000"/>
        </w:rPr>
        <w:t>exp</w:t>
      </w:r>
      <w:proofErr w:type="spellEnd"/>
      <w:r w:rsidRPr="00825563">
        <w:rPr>
          <w:rFonts w:ascii="Arial" w:hAnsi="Arial" w:cs="Arial"/>
          <w:color w:val="FF0000"/>
        </w:rPr>
        <w:t>). Without that outlier the average of the experienced participants would be below the average of the inexperienced. Nevertheless, the averages of both groups are slightly below our expectations of 20 seconds.</w:t>
      </w:r>
    </w:p>
    <w:p w:rsidR="0088093E" w:rsidRPr="00825563" w:rsidRDefault="00ED2F05" w:rsidP="0088093E">
      <w:pPr>
        <w:pStyle w:val="BodyText"/>
        <w:keepNext/>
        <w:spacing w:line="240" w:lineRule="auto"/>
        <w:rPr>
          <w:rFonts w:ascii="Arial" w:hAnsi="Arial" w:cs="Arial"/>
        </w:rPr>
      </w:pPr>
      <w:r>
        <w:rPr>
          <w:rFonts w:ascii="Arial" w:hAnsi="Arial" w:cs="Arial"/>
          <w:noProof/>
          <w:lang w:eastAsia="en-GB"/>
        </w:rPr>
        <w:pict>
          <v:shape id="Diagramm 76" o:spid="_x0000_i1045" type="#_x0000_t75" style="width:214.75pt;height:199.7pt;visibility:visible" o:gfxdata="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">
            <v:imagedata r:id="rId30" o:title=""/>
            <o:lock v:ext="edit" aspectratio="f"/>
          </v:shape>
        </w:pict>
      </w:r>
      <w:r>
        <w:rPr>
          <w:rFonts w:ascii="Arial" w:hAnsi="Arial" w:cs="Arial"/>
          <w:noProof/>
          <w:lang w:eastAsia="en-GB"/>
        </w:rPr>
        <w:pict>
          <v:shape id="Diagramm 75" o:spid="_x0000_i1046" type="#_x0000_t75" style="width:214.75pt;height:199.7pt;visibility:visible" o:gfxdata="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">
            <v:imagedata r:id="rId31" o:title=""/>
            <o:lock v:ext="edit" aspectratio="f"/>
          </v:shape>
        </w:pict>
      </w:r>
    </w:p>
    <w:p w:rsidR="0088093E" w:rsidRPr="00825563" w:rsidRDefault="0088093E" w:rsidP="0088093E">
      <w:pPr>
        <w:pStyle w:val="Caption"/>
        <w:jc w:val="both"/>
        <w:rPr>
          <w:rFonts w:cs="Arial"/>
          <w:color w:val="FF0000"/>
        </w:rPr>
      </w:pPr>
      <w:bookmarkStart w:id="102" w:name="_Toc472767000"/>
      <w:proofErr w:type="spellStart"/>
      <w:r w:rsidRPr="00825563">
        <w:rPr>
          <w:rFonts w:cs="Arial"/>
        </w:rPr>
        <w:t>Chartpair</w:t>
      </w:r>
      <w:proofErr w:type="spellEnd"/>
      <w:r w:rsidRPr="00825563">
        <w:rPr>
          <w:rFonts w:cs="Arial"/>
        </w:rPr>
        <w:t xml:space="preserve"> </w:t>
      </w:r>
      <w:r w:rsidRPr="00825563">
        <w:rPr>
          <w:rFonts w:cs="Arial"/>
        </w:rPr>
        <w:fldChar w:fldCharType="begin"/>
      </w:r>
      <w:r w:rsidRPr="00825563">
        <w:rPr>
          <w:rFonts w:cs="Arial"/>
        </w:rPr>
        <w:instrText xml:space="preserve"> SEQ Chartpair \* ARABIC </w:instrText>
      </w:r>
      <w:r w:rsidRPr="00825563">
        <w:rPr>
          <w:rFonts w:cs="Arial"/>
        </w:rPr>
        <w:fldChar w:fldCharType="separate"/>
      </w:r>
      <w:r w:rsidRPr="00825563">
        <w:rPr>
          <w:rFonts w:cs="Arial"/>
          <w:noProof/>
        </w:rPr>
        <w:t>6</w:t>
      </w:r>
      <w:r w:rsidRPr="00825563">
        <w:rPr>
          <w:rFonts w:cs="Arial"/>
        </w:rPr>
        <w:fldChar w:fldCharType="end"/>
      </w:r>
      <w:r w:rsidRPr="00825563">
        <w:rPr>
          <w:rFonts w:cs="Arial"/>
        </w:rPr>
        <w:t xml:space="preserve"> - P&amp;P Teleport Objects</w:t>
      </w:r>
      <w:bookmarkEnd w:id="102"/>
    </w:p>
    <w:p w:rsidR="0088093E" w:rsidRPr="00825563" w:rsidRDefault="0088093E" w:rsidP="0088093E">
      <w:pPr>
        <w:pStyle w:val="BodyText"/>
        <w:spacing w:line="240" w:lineRule="auto"/>
        <w:rPr>
          <w:rFonts w:ascii="Arial" w:hAnsi="Arial" w:cs="Arial"/>
          <w:color w:val="FF0000"/>
        </w:rPr>
      </w:pPr>
      <w:r w:rsidRPr="00825563">
        <w:rPr>
          <w:rFonts w:ascii="Arial" w:hAnsi="Arial" w:cs="Arial"/>
          <w:color w:val="FF0000"/>
        </w:rPr>
        <w:t xml:space="preserve">The average of both groups is slightly below / above one object, which is meeting our </w:t>
      </w:r>
      <w:proofErr w:type="spellStart"/>
      <w:r w:rsidRPr="00825563">
        <w:rPr>
          <w:rFonts w:ascii="Arial" w:hAnsi="Arial" w:cs="Arial"/>
          <w:color w:val="FF0000"/>
        </w:rPr>
        <w:t>expectations.Furthermore</w:t>
      </w:r>
      <w:proofErr w:type="spellEnd"/>
      <w:r w:rsidRPr="00825563">
        <w:rPr>
          <w:rFonts w:ascii="Arial" w:hAnsi="Arial" w:cs="Arial"/>
          <w:color w:val="FF0000"/>
        </w:rPr>
        <w:t xml:space="preserve">, in the experienced group only one participant did not remember any object, while three of the inexperienced group failed to notice the objects. </w:t>
      </w:r>
    </w:p>
    <w:p w:rsidR="0088093E" w:rsidRPr="00825563" w:rsidRDefault="0088093E" w:rsidP="0088093E">
      <w:pPr>
        <w:pStyle w:val="Heading3"/>
        <w:rPr>
          <w:rFonts w:cs="Arial"/>
        </w:rPr>
      </w:pPr>
      <w:bookmarkStart w:id="103" w:name="_Toc472779916"/>
      <w:r w:rsidRPr="00825563">
        <w:rPr>
          <w:rFonts w:cs="Arial"/>
        </w:rPr>
        <w:t>Jumping</w:t>
      </w:r>
      <w:bookmarkEnd w:id="103"/>
    </w:p>
    <w:p w:rsidR="0088093E" w:rsidRPr="00825563" w:rsidRDefault="00ED2F05" w:rsidP="0088093E">
      <w:pPr>
        <w:pStyle w:val="BodyText"/>
        <w:keepNext/>
        <w:spacing w:line="240" w:lineRule="auto"/>
        <w:rPr>
          <w:rFonts w:ascii="Arial" w:hAnsi="Arial" w:cs="Arial"/>
        </w:rPr>
      </w:pPr>
      <w:r>
        <w:rPr>
          <w:rFonts w:ascii="Arial" w:hAnsi="Arial" w:cs="Arial"/>
          <w:noProof/>
          <w:lang w:eastAsia="en-GB"/>
        </w:rPr>
        <w:pict>
          <v:shape id="Diagramm 74" o:spid="_x0000_i1047" type="#_x0000_t75" style="width:214.75pt;height:199.7pt;visibility:visible" o:gfxdata="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">
            <v:imagedata r:id="rId32" o:title=""/>
            <o:lock v:ext="edit" aspectratio="f"/>
          </v:shape>
        </w:pict>
      </w:r>
      <w:r w:rsidR="0088093E" w:rsidRPr="00825563">
        <w:rPr>
          <w:rFonts w:ascii="Arial" w:hAnsi="Arial" w:cs="Arial"/>
          <w:noProof/>
          <w:lang w:eastAsia="de-CH"/>
        </w:rPr>
        <w:t xml:space="preserve"> </w:t>
      </w:r>
      <w:r>
        <w:rPr>
          <w:rFonts w:ascii="Arial" w:hAnsi="Arial" w:cs="Arial"/>
          <w:noProof/>
          <w:lang w:eastAsia="en-GB"/>
        </w:rPr>
        <w:pict>
          <v:shape id="Diagramm 73" o:spid="_x0000_i1048" type="#_x0000_t75" style="width:214.75pt;height:199.7pt;visibility:visible" o:gfxdata="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">
            <v:imagedata r:id="rId33" o:title=""/>
            <o:lock v:ext="edit" aspectratio="f"/>
          </v:shape>
        </w:pict>
      </w:r>
    </w:p>
    <w:p w:rsidR="0088093E" w:rsidRPr="00825563" w:rsidRDefault="0088093E" w:rsidP="0088093E">
      <w:pPr>
        <w:pStyle w:val="Caption"/>
        <w:jc w:val="both"/>
        <w:rPr>
          <w:rFonts w:cs="Arial"/>
          <w:color w:val="FF0000"/>
        </w:rPr>
      </w:pPr>
      <w:bookmarkStart w:id="104" w:name="_Toc472767001"/>
      <w:proofErr w:type="spellStart"/>
      <w:r w:rsidRPr="00825563">
        <w:rPr>
          <w:rFonts w:cs="Arial"/>
        </w:rPr>
        <w:t>Chartpair</w:t>
      </w:r>
      <w:proofErr w:type="spellEnd"/>
      <w:r w:rsidRPr="00825563">
        <w:rPr>
          <w:rFonts w:cs="Arial"/>
        </w:rPr>
        <w:t xml:space="preserve"> </w:t>
      </w:r>
      <w:r w:rsidRPr="00825563">
        <w:rPr>
          <w:rFonts w:cs="Arial"/>
        </w:rPr>
        <w:fldChar w:fldCharType="begin"/>
      </w:r>
      <w:r w:rsidRPr="00825563">
        <w:rPr>
          <w:rFonts w:cs="Arial"/>
        </w:rPr>
        <w:instrText xml:space="preserve"> SEQ Chartpair \* ARABIC </w:instrText>
      </w:r>
      <w:r w:rsidRPr="00825563">
        <w:rPr>
          <w:rFonts w:cs="Arial"/>
        </w:rPr>
        <w:fldChar w:fldCharType="separate"/>
      </w:r>
      <w:r w:rsidRPr="00825563">
        <w:rPr>
          <w:rFonts w:cs="Arial"/>
          <w:noProof/>
        </w:rPr>
        <w:t>7</w:t>
      </w:r>
      <w:r w:rsidRPr="00825563">
        <w:rPr>
          <w:rFonts w:cs="Arial"/>
        </w:rPr>
        <w:fldChar w:fldCharType="end"/>
      </w:r>
      <w:r w:rsidRPr="00825563">
        <w:rPr>
          <w:rFonts w:cs="Arial"/>
        </w:rPr>
        <w:t xml:space="preserve"> - P&amp;P Jumping Time</w:t>
      </w:r>
      <w:bookmarkEnd w:id="104"/>
    </w:p>
    <w:p w:rsidR="0088093E" w:rsidRPr="00825563" w:rsidRDefault="0088093E" w:rsidP="0088093E">
      <w:pPr>
        <w:pStyle w:val="BodyText"/>
        <w:rPr>
          <w:rFonts w:ascii="Arial" w:hAnsi="Arial" w:cs="Arial"/>
          <w:color w:val="FF0000"/>
        </w:rPr>
      </w:pPr>
      <w:r w:rsidRPr="00825563">
        <w:rPr>
          <w:rFonts w:ascii="Arial" w:hAnsi="Arial" w:cs="Arial"/>
          <w:color w:val="FF0000"/>
        </w:rPr>
        <w:t>Result time</w:t>
      </w:r>
    </w:p>
    <w:p w:rsidR="0088093E" w:rsidRPr="00825563" w:rsidRDefault="00ED2F05" w:rsidP="0088093E">
      <w:pPr>
        <w:pStyle w:val="BodyText"/>
        <w:keepNext/>
        <w:spacing w:line="240" w:lineRule="auto"/>
        <w:rPr>
          <w:rFonts w:ascii="Arial" w:hAnsi="Arial" w:cs="Arial"/>
        </w:rPr>
      </w:pPr>
      <w:r>
        <w:rPr>
          <w:rFonts w:ascii="Arial" w:hAnsi="Arial" w:cs="Arial"/>
          <w:noProof/>
          <w:lang w:eastAsia="en-GB"/>
        </w:rPr>
        <w:lastRenderedPageBreak/>
        <w:pict>
          <v:shape id="Diagramm 72" o:spid="_x0000_i1049" type="#_x0000_t75" style="width:214.75pt;height:199.7pt;visibility:visible" o:gfxdata="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">
            <v:imagedata r:id="rId34" o:title=""/>
            <o:lock v:ext="edit" aspectratio="f"/>
          </v:shape>
        </w:pict>
      </w:r>
      <w:r>
        <w:rPr>
          <w:rFonts w:ascii="Arial" w:hAnsi="Arial" w:cs="Arial"/>
          <w:noProof/>
          <w:lang w:eastAsia="en-GB"/>
        </w:rPr>
        <w:pict>
          <v:shape id="Diagramm 71" o:spid="_x0000_i1050" type="#_x0000_t75" style="width:214.75pt;height:199.7pt;visibility:visible" o:gfxdata="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">
            <v:imagedata r:id="rId35" o:title=""/>
            <o:lock v:ext="edit" aspectratio="f"/>
          </v:shape>
        </w:pict>
      </w:r>
    </w:p>
    <w:p w:rsidR="0088093E" w:rsidRPr="00825563" w:rsidRDefault="0088093E" w:rsidP="0088093E">
      <w:pPr>
        <w:pStyle w:val="Caption"/>
        <w:jc w:val="both"/>
        <w:rPr>
          <w:rFonts w:cs="Arial"/>
          <w:color w:val="FF0000"/>
        </w:rPr>
      </w:pPr>
      <w:bookmarkStart w:id="105" w:name="_Toc472767002"/>
      <w:proofErr w:type="spellStart"/>
      <w:r w:rsidRPr="00825563">
        <w:rPr>
          <w:rFonts w:cs="Arial"/>
        </w:rPr>
        <w:t>Chartpair</w:t>
      </w:r>
      <w:proofErr w:type="spellEnd"/>
      <w:r w:rsidRPr="00825563">
        <w:rPr>
          <w:rFonts w:cs="Arial"/>
        </w:rPr>
        <w:t xml:space="preserve"> </w:t>
      </w:r>
      <w:r w:rsidRPr="00825563">
        <w:rPr>
          <w:rFonts w:cs="Arial"/>
        </w:rPr>
        <w:fldChar w:fldCharType="begin"/>
      </w:r>
      <w:r w:rsidRPr="00825563">
        <w:rPr>
          <w:rFonts w:cs="Arial"/>
        </w:rPr>
        <w:instrText xml:space="preserve"> SEQ Chartpair \* ARABIC </w:instrText>
      </w:r>
      <w:r w:rsidRPr="00825563">
        <w:rPr>
          <w:rFonts w:cs="Arial"/>
        </w:rPr>
        <w:fldChar w:fldCharType="separate"/>
      </w:r>
      <w:r w:rsidRPr="00825563">
        <w:rPr>
          <w:rFonts w:cs="Arial"/>
          <w:noProof/>
        </w:rPr>
        <w:t>8</w:t>
      </w:r>
      <w:r w:rsidRPr="00825563">
        <w:rPr>
          <w:rFonts w:cs="Arial"/>
        </w:rPr>
        <w:fldChar w:fldCharType="end"/>
      </w:r>
      <w:r w:rsidRPr="00825563">
        <w:rPr>
          <w:rFonts w:cs="Arial"/>
        </w:rPr>
        <w:t xml:space="preserve"> - P&amp;P Jumping Objects</w:t>
      </w:r>
      <w:bookmarkEnd w:id="105"/>
    </w:p>
    <w:p w:rsidR="0088093E" w:rsidRPr="00825563" w:rsidRDefault="0088093E" w:rsidP="0088093E">
      <w:pPr>
        <w:pStyle w:val="BodyText"/>
        <w:spacing w:line="240" w:lineRule="auto"/>
        <w:rPr>
          <w:rFonts w:ascii="Arial" w:hAnsi="Arial" w:cs="Arial"/>
          <w:color w:val="FF0000"/>
        </w:rPr>
      </w:pPr>
      <w:r w:rsidRPr="00825563">
        <w:rPr>
          <w:rFonts w:ascii="Arial" w:hAnsi="Arial" w:cs="Arial"/>
          <w:color w:val="FF0000"/>
        </w:rPr>
        <w:t>The average number of objects recognized for the inexperienced is slightly below our expectations. We think this is due to no having worked with virtual reality before and therefore not being able to adjust to the virtual environment just yet. However, there were two participants which exceeded our expectation by recognizing two objects. The Average of the experienced participants is half an object above our expectations. We were surprised that two participants were able in the short time to recognize all three objects.</w:t>
      </w:r>
    </w:p>
    <w:p w:rsidR="0088093E" w:rsidRPr="00825563" w:rsidRDefault="0088093E" w:rsidP="0088093E">
      <w:pPr>
        <w:pStyle w:val="Heading3"/>
        <w:rPr>
          <w:rFonts w:cs="Arial"/>
        </w:rPr>
      </w:pPr>
      <w:bookmarkStart w:id="106" w:name="_Toc472779917"/>
      <w:r w:rsidRPr="00825563">
        <w:rPr>
          <w:rFonts w:cs="Arial"/>
        </w:rPr>
        <w:t>Walking in Place</w:t>
      </w:r>
      <w:bookmarkEnd w:id="106"/>
    </w:p>
    <w:p w:rsidR="0088093E" w:rsidRPr="00825563" w:rsidRDefault="00ED2F05" w:rsidP="0088093E">
      <w:pPr>
        <w:pStyle w:val="BodyText"/>
        <w:keepNext/>
        <w:spacing w:line="240" w:lineRule="auto"/>
        <w:rPr>
          <w:rFonts w:ascii="Arial" w:hAnsi="Arial" w:cs="Arial"/>
        </w:rPr>
      </w:pPr>
      <w:r>
        <w:rPr>
          <w:rFonts w:ascii="Arial" w:hAnsi="Arial" w:cs="Arial"/>
          <w:noProof/>
          <w:lang w:eastAsia="en-GB"/>
        </w:rPr>
        <w:pict>
          <v:shape id="Diagramm 70" o:spid="_x0000_i1051" type="#_x0000_t75" style="width:214.75pt;height:199.7pt;visibility:visible" o:gfxdata="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">
            <v:imagedata r:id="rId36" o:title=""/>
            <o:lock v:ext="edit" aspectratio="f"/>
          </v:shape>
        </w:pict>
      </w:r>
      <w:r w:rsidR="0088093E" w:rsidRPr="00825563">
        <w:rPr>
          <w:rFonts w:ascii="Arial" w:hAnsi="Arial" w:cs="Arial"/>
          <w:noProof/>
          <w:lang w:eastAsia="de-CH"/>
        </w:rPr>
        <w:t xml:space="preserve"> </w:t>
      </w:r>
      <w:r>
        <w:rPr>
          <w:rFonts w:ascii="Arial" w:hAnsi="Arial" w:cs="Arial"/>
          <w:noProof/>
          <w:lang w:eastAsia="en-GB"/>
        </w:rPr>
        <w:pict>
          <v:shape id="Diagramm 69" o:spid="_x0000_i1052" type="#_x0000_t75" style="width:214.75pt;height:199.7pt;visibility:visible" o:gfxdata="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">
            <v:imagedata r:id="rId37" o:title=""/>
            <o:lock v:ext="edit" aspectratio="f"/>
          </v:shape>
        </w:pict>
      </w:r>
    </w:p>
    <w:p w:rsidR="0088093E" w:rsidRPr="00825563" w:rsidRDefault="0088093E" w:rsidP="0088093E">
      <w:pPr>
        <w:pStyle w:val="Caption"/>
        <w:jc w:val="both"/>
        <w:rPr>
          <w:rFonts w:cs="Arial"/>
          <w:color w:val="FF0000"/>
        </w:rPr>
      </w:pPr>
      <w:bookmarkStart w:id="107" w:name="_Toc472767003"/>
      <w:proofErr w:type="spellStart"/>
      <w:r w:rsidRPr="00825563">
        <w:rPr>
          <w:rFonts w:cs="Arial"/>
        </w:rPr>
        <w:t>Chartpair</w:t>
      </w:r>
      <w:proofErr w:type="spellEnd"/>
      <w:r w:rsidRPr="00825563">
        <w:rPr>
          <w:rFonts w:cs="Arial"/>
        </w:rPr>
        <w:t xml:space="preserve"> </w:t>
      </w:r>
      <w:r w:rsidRPr="00825563">
        <w:rPr>
          <w:rFonts w:cs="Arial"/>
        </w:rPr>
        <w:fldChar w:fldCharType="begin"/>
      </w:r>
      <w:r w:rsidRPr="00825563">
        <w:rPr>
          <w:rFonts w:cs="Arial"/>
        </w:rPr>
        <w:instrText xml:space="preserve"> SEQ Chartpair \* ARABIC </w:instrText>
      </w:r>
      <w:r w:rsidRPr="00825563">
        <w:rPr>
          <w:rFonts w:cs="Arial"/>
        </w:rPr>
        <w:fldChar w:fldCharType="separate"/>
      </w:r>
      <w:r w:rsidRPr="00825563">
        <w:rPr>
          <w:rFonts w:cs="Arial"/>
          <w:noProof/>
        </w:rPr>
        <w:t>9</w:t>
      </w:r>
      <w:r w:rsidRPr="00825563">
        <w:rPr>
          <w:rFonts w:cs="Arial"/>
        </w:rPr>
        <w:fldChar w:fldCharType="end"/>
      </w:r>
      <w:r w:rsidRPr="00825563">
        <w:rPr>
          <w:rFonts w:cs="Arial"/>
        </w:rPr>
        <w:t xml:space="preserve"> - P&amp;P Walking in Place Time</w:t>
      </w:r>
      <w:bookmarkEnd w:id="107"/>
    </w:p>
    <w:p w:rsidR="0088093E" w:rsidRPr="00825563" w:rsidRDefault="0088093E" w:rsidP="0088093E">
      <w:pPr>
        <w:pStyle w:val="BodyText"/>
        <w:rPr>
          <w:rFonts w:ascii="Arial" w:hAnsi="Arial" w:cs="Arial"/>
          <w:color w:val="FF0000"/>
        </w:rPr>
      </w:pPr>
      <w:r w:rsidRPr="00825563">
        <w:rPr>
          <w:rFonts w:ascii="Arial" w:hAnsi="Arial" w:cs="Arial"/>
          <w:color w:val="FF0000"/>
        </w:rPr>
        <w:t>Results TIME</w:t>
      </w:r>
    </w:p>
    <w:p w:rsidR="0088093E" w:rsidRPr="00825563" w:rsidRDefault="00ED2F05" w:rsidP="0088093E">
      <w:pPr>
        <w:pStyle w:val="BodyText"/>
        <w:keepNext/>
        <w:spacing w:line="240" w:lineRule="auto"/>
        <w:rPr>
          <w:rFonts w:ascii="Arial" w:hAnsi="Arial" w:cs="Arial"/>
        </w:rPr>
      </w:pPr>
      <w:r>
        <w:rPr>
          <w:rFonts w:ascii="Arial" w:hAnsi="Arial" w:cs="Arial"/>
          <w:noProof/>
          <w:lang w:eastAsia="en-GB"/>
        </w:rPr>
        <w:lastRenderedPageBreak/>
        <w:pict>
          <v:shape id="Diagramm 68" o:spid="_x0000_i1053" type="#_x0000_t75" style="width:214.75pt;height:199.7pt;visibility:visible" o:gfxdata="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">
            <v:imagedata r:id="rId38" o:title=""/>
            <o:lock v:ext="edit" aspectratio="f"/>
          </v:shape>
        </w:pict>
      </w:r>
      <w:r>
        <w:rPr>
          <w:rFonts w:ascii="Arial" w:hAnsi="Arial" w:cs="Arial"/>
          <w:noProof/>
          <w:lang w:eastAsia="en-GB"/>
        </w:rPr>
        <w:pict>
          <v:shape id="Diagramm 67" o:spid="_x0000_i1054" type="#_x0000_t75" style="width:214.75pt;height:199.7pt;visibility:visible" o:gfxdata="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">
            <v:imagedata r:id="rId39" o:title=""/>
            <o:lock v:ext="edit" aspectratio="f"/>
          </v:shape>
        </w:pict>
      </w:r>
    </w:p>
    <w:p w:rsidR="0088093E" w:rsidRPr="00825563" w:rsidRDefault="0088093E" w:rsidP="0088093E">
      <w:pPr>
        <w:pStyle w:val="Caption"/>
        <w:jc w:val="both"/>
        <w:rPr>
          <w:rFonts w:cs="Arial"/>
          <w:color w:val="FF0000"/>
        </w:rPr>
      </w:pPr>
      <w:bookmarkStart w:id="108" w:name="_Toc472767004"/>
      <w:proofErr w:type="spellStart"/>
      <w:r w:rsidRPr="00825563">
        <w:rPr>
          <w:rFonts w:cs="Arial"/>
        </w:rPr>
        <w:t>Chartpair</w:t>
      </w:r>
      <w:proofErr w:type="spellEnd"/>
      <w:r w:rsidRPr="00825563">
        <w:rPr>
          <w:rFonts w:cs="Arial"/>
        </w:rPr>
        <w:t xml:space="preserve"> </w:t>
      </w:r>
      <w:r w:rsidRPr="00825563">
        <w:rPr>
          <w:rFonts w:cs="Arial"/>
        </w:rPr>
        <w:fldChar w:fldCharType="begin"/>
      </w:r>
      <w:r w:rsidRPr="00825563">
        <w:rPr>
          <w:rFonts w:cs="Arial"/>
        </w:rPr>
        <w:instrText xml:space="preserve"> SEQ Chartpair \* ARABIC </w:instrText>
      </w:r>
      <w:r w:rsidRPr="00825563">
        <w:rPr>
          <w:rFonts w:cs="Arial"/>
        </w:rPr>
        <w:fldChar w:fldCharType="separate"/>
      </w:r>
      <w:r w:rsidRPr="00825563">
        <w:rPr>
          <w:rFonts w:cs="Arial"/>
          <w:noProof/>
        </w:rPr>
        <w:t>10</w:t>
      </w:r>
      <w:r w:rsidRPr="00825563">
        <w:rPr>
          <w:rFonts w:cs="Arial"/>
        </w:rPr>
        <w:fldChar w:fldCharType="end"/>
      </w:r>
      <w:r w:rsidRPr="00825563">
        <w:rPr>
          <w:rFonts w:cs="Arial"/>
        </w:rPr>
        <w:t xml:space="preserve"> - P&amp;P Walking in Place Objects</w:t>
      </w:r>
      <w:bookmarkEnd w:id="108"/>
    </w:p>
    <w:p w:rsidR="0088093E" w:rsidRPr="00825563" w:rsidRDefault="0088093E" w:rsidP="0088093E">
      <w:pPr>
        <w:pStyle w:val="BodyText"/>
        <w:rPr>
          <w:rFonts w:ascii="Arial" w:hAnsi="Arial" w:cs="Arial"/>
          <w:color w:val="FF0000"/>
        </w:rPr>
      </w:pPr>
      <w:r w:rsidRPr="00825563">
        <w:rPr>
          <w:rFonts w:ascii="Arial" w:hAnsi="Arial" w:cs="Arial"/>
          <w:color w:val="FF0000"/>
        </w:rPr>
        <w:t xml:space="preserve">Surprisingly and in contrary to the faster navigation methods teleporting and jumping the inexperienced participants were able to recognize more objects on average than the experienced ones. </w:t>
      </w:r>
    </w:p>
    <w:p w:rsidR="0088093E" w:rsidRPr="00825563" w:rsidRDefault="0088093E" w:rsidP="0088093E">
      <w:pPr>
        <w:pStyle w:val="Heading3"/>
        <w:rPr>
          <w:rFonts w:cs="Arial"/>
        </w:rPr>
      </w:pPr>
      <w:bookmarkStart w:id="109" w:name="_Toc472779918"/>
      <w:r w:rsidRPr="00825563">
        <w:rPr>
          <w:rFonts w:cs="Arial"/>
        </w:rPr>
        <w:t>Walking by Leaning</w:t>
      </w:r>
      <w:bookmarkEnd w:id="109"/>
    </w:p>
    <w:p w:rsidR="0088093E" w:rsidRPr="00825563" w:rsidRDefault="00ED2F05" w:rsidP="0088093E">
      <w:pPr>
        <w:pStyle w:val="BodyText"/>
        <w:keepNext/>
        <w:spacing w:line="240" w:lineRule="auto"/>
        <w:rPr>
          <w:rFonts w:ascii="Arial" w:hAnsi="Arial" w:cs="Arial"/>
        </w:rPr>
      </w:pPr>
      <w:r>
        <w:rPr>
          <w:rFonts w:ascii="Arial" w:hAnsi="Arial" w:cs="Arial"/>
          <w:noProof/>
          <w:lang w:eastAsia="en-GB"/>
        </w:rPr>
        <w:pict>
          <v:shape id="Diagramm 66" o:spid="_x0000_i1055" type="#_x0000_t75" style="width:214.75pt;height:199.7pt;visibility:visible" o:gfxdata="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">
            <v:imagedata r:id="rId40" o:title=""/>
            <o:lock v:ext="edit" aspectratio="f"/>
          </v:shape>
        </w:pict>
      </w:r>
      <w:r w:rsidR="0088093E" w:rsidRPr="00825563">
        <w:rPr>
          <w:rFonts w:ascii="Arial" w:hAnsi="Arial" w:cs="Arial"/>
          <w:noProof/>
          <w:lang w:eastAsia="de-CH"/>
        </w:rPr>
        <w:t xml:space="preserve"> </w:t>
      </w:r>
      <w:r>
        <w:rPr>
          <w:rFonts w:ascii="Arial" w:hAnsi="Arial" w:cs="Arial"/>
          <w:noProof/>
          <w:lang w:eastAsia="en-GB"/>
        </w:rPr>
        <w:pict>
          <v:shape id="Diagramm 65" o:spid="_x0000_i1056" type="#_x0000_t75" style="width:214.75pt;height:199.7pt;visibility:visible" o:gfxdata="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">
            <v:imagedata r:id="rId41" o:title=""/>
            <o:lock v:ext="edit" aspectratio="f"/>
          </v:shape>
        </w:pict>
      </w:r>
    </w:p>
    <w:p w:rsidR="0088093E" w:rsidRPr="00825563" w:rsidRDefault="0088093E" w:rsidP="0088093E">
      <w:pPr>
        <w:pStyle w:val="Caption"/>
        <w:jc w:val="both"/>
        <w:rPr>
          <w:rFonts w:cs="Arial"/>
          <w:color w:val="FF0000"/>
        </w:rPr>
      </w:pPr>
      <w:bookmarkStart w:id="110" w:name="_Toc472767005"/>
      <w:proofErr w:type="spellStart"/>
      <w:r w:rsidRPr="00825563">
        <w:rPr>
          <w:rFonts w:cs="Arial"/>
        </w:rPr>
        <w:t>Chartpair</w:t>
      </w:r>
      <w:proofErr w:type="spellEnd"/>
      <w:r w:rsidRPr="00825563">
        <w:rPr>
          <w:rFonts w:cs="Arial"/>
        </w:rPr>
        <w:t xml:space="preserve"> </w:t>
      </w:r>
      <w:r w:rsidRPr="00825563">
        <w:rPr>
          <w:rFonts w:cs="Arial"/>
        </w:rPr>
        <w:fldChar w:fldCharType="begin"/>
      </w:r>
      <w:r w:rsidRPr="00825563">
        <w:rPr>
          <w:rFonts w:cs="Arial"/>
        </w:rPr>
        <w:instrText xml:space="preserve"> SEQ Chartpair \* ARABIC </w:instrText>
      </w:r>
      <w:r w:rsidRPr="00825563">
        <w:rPr>
          <w:rFonts w:cs="Arial"/>
        </w:rPr>
        <w:fldChar w:fldCharType="separate"/>
      </w:r>
      <w:r w:rsidRPr="00825563">
        <w:rPr>
          <w:rFonts w:cs="Arial"/>
          <w:noProof/>
        </w:rPr>
        <w:t>11</w:t>
      </w:r>
      <w:r w:rsidRPr="00825563">
        <w:rPr>
          <w:rFonts w:cs="Arial"/>
        </w:rPr>
        <w:fldChar w:fldCharType="end"/>
      </w:r>
      <w:r w:rsidRPr="00825563">
        <w:rPr>
          <w:rFonts w:cs="Arial"/>
        </w:rPr>
        <w:t xml:space="preserve"> - P&amp;P Walking by Leaning Time</w:t>
      </w:r>
      <w:bookmarkEnd w:id="110"/>
    </w:p>
    <w:p w:rsidR="0088093E" w:rsidRPr="00825563" w:rsidRDefault="0088093E" w:rsidP="0088093E">
      <w:pPr>
        <w:pStyle w:val="BodyText"/>
        <w:rPr>
          <w:rFonts w:ascii="Arial" w:hAnsi="Arial" w:cs="Arial"/>
          <w:color w:val="FF0000"/>
        </w:rPr>
      </w:pPr>
      <w:r w:rsidRPr="00825563">
        <w:rPr>
          <w:rFonts w:ascii="Arial" w:hAnsi="Arial" w:cs="Arial"/>
          <w:color w:val="FF0000"/>
        </w:rPr>
        <w:t>Results TIME</w:t>
      </w:r>
    </w:p>
    <w:p w:rsidR="0088093E" w:rsidRPr="00825563" w:rsidRDefault="00ED2F05" w:rsidP="0088093E">
      <w:pPr>
        <w:pStyle w:val="BodyText"/>
        <w:keepNext/>
        <w:spacing w:line="240" w:lineRule="auto"/>
        <w:rPr>
          <w:rFonts w:ascii="Arial" w:hAnsi="Arial" w:cs="Arial"/>
        </w:rPr>
      </w:pPr>
      <w:r>
        <w:rPr>
          <w:rFonts w:ascii="Arial" w:hAnsi="Arial" w:cs="Arial"/>
          <w:noProof/>
          <w:lang w:eastAsia="en-GB"/>
        </w:rPr>
        <w:lastRenderedPageBreak/>
        <w:pict>
          <v:shape id="Diagramm 64" o:spid="_x0000_i1057" type="#_x0000_t75" style="width:214.75pt;height:199.7pt;visibility:visible" o:gfxdata="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">
            <v:imagedata r:id="rId42" o:title=""/>
            <o:lock v:ext="edit" aspectratio="f"/>
          </v:shape>
        </w:pict>
      </w:r>
      <w:r>
        <w:rPr>
          <w:rFonts w:ascii="Arial" w:hAnsi="Arial" w:cs="Arial"/>
          <w:noProof/>
          <w:lang w:eastAsia="en-GB"/>
        </w:rPr>
        <w:pict>
          <v:shape id="Diagramm 63" o:spid="_x0000_i1058" type="#_x0000_t75" style="width:214.75pt;height:199.7pt;visibility:visible" o:gfxdata="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">
            <v:imagedata r:id="rId43" o:title=""/>
            <o:lock v:ext="edit" aspectratio="f"/>
          </v:shape>
        </w:pict>
      </w:r>
    </w:p>
    <w:p w:rsidR="0088093E" w:rsidRPr="00825563" w:rsidRDefault="0088093E" w:rsidP="0088093E">
      <w:pPr>
        <w:pStyle w:val="Caption"/>
        <w:jc w:val="both"/>
        <w:rPr>
          <w:rFonts w:cs="Arial"/>
          <w:color w:val="FF0000"/>
        </w:rPr>
      </w:pPr>
      <w:bookmarkStart w:id="111" w:name="_Toc472767006"/>
      <w:proofErr w:type="spellStart"/>
      <w:r w:rsidRPr="00825563">
        <w:rPr>
          <w:rFonts w:cs="Arial"/>
        </w:rPr>
        <w:t>Chartpair</w:t>
      </w:r>
      <w:proofErr w:type="spellEnd"/>
      <w:r w:rsidRPr="00825563">
        <w:rPr>
          <w:rFonts w:cs="Arial"/>
        </w:rPr>
        <w:t xml:space="preserve"> </w:t>
      </w:r>
      <w:r w:rsidRPr="00825563">
        <w:rPr>
          <w:rFonts w:cs="Arial"/>
        </w:rPr>
        <w:fldChar w:fldCharType="begin"/>
      </w:r>
      <w:r w:rsidRPr="00825563">
        <w:rPr>
          <w:rFonts w:cs="Arial"/>
        </w:rPr>
        <w:instrText xml:space="preserve"> SEQ Chartpair \* ARABIC </w:instrText>
      </w:r>
      <w:r w:rsidRPr="00825563">
        <w:rPr>
          <w:rFonts w:cs="Arial"/>
        </w:rPr>
        <w:fldChar w:fldCharType="separate"/>
      </w:r>
      <w:r w:rsidRPr="00825563">
        <w:rPr>
          <w:rFonts w:cs="Arial"/>
          <w:noProof/>
        </w:rPr>
        <w:t>12</w:t>
      </w:r>
      <w:r w:rsidRPr="00825563">
        <w:rPr>
          <w:rFonts w:cs="Arial"/>
        </w:rPr>
        <w:fldChar w:fldCharType="end"/>
      </w:r>
      <w:r w:rsidRPr="00825563">
        <w:rPr>
          <w:rFonts w:cs="Arial"/>
        </w:rPr>
        <w:t xml:space="preserve"> - P&amp;P Walking by Leaning Objects</w:t>
      </w:r>
      <w:bookmarkEnd w:id="111"/>
    </w:p>
    <w:p w:rsidR="0088093E" w:rsidRPr="00825563" w:rsidRDefault="0088093E" w:rsidP="0088093E">
      <w:pPr>
        <w:pStyle w:val="BodyText"/>
        <w:rPr>
          <w:rFonts w:ascii="Arial" w:hAnsi="Arial" w:cs="Arial"/>
          <w:color w:val="FF0000"/>
        </w:rPr>
      </w:pPr>
      <w:r w:rsidRPr="00825563">
        <w:rPr>
          <w:rFonts w:ascii="Arial" w:hAnsi="Arial" w:cs="Arial"/>
          <w:color w:val="FF0000"/>
        </w:rPr>
        <w:t>Results Objects</w:t>
      </w:r>
    </w:p>
    <w:p w:rsidR="0088093E" w:rsidRPr="00825563" w:rsidRDefault="0088093E" w:rsidP="0088093E">
      <w:pPr>
        <w:pStyle w:val="Heading3"/>
        <w:rPr>
          <w:rFonts w:cs="Arial"/>
        </w:rPr>
      </w:pPr>
      <w:bookmarkStart w:id="112" w:name="_Toc472779919"/>
      <w:r w:rsidRPr="00825563">
        <w:rPr>
          <w:rFonts w:cs="Arial"/>
        </w:rPr>
        <w:t>Overall</w:t>
      </w:r>
      <w:bookmarkEnd w:id="112"/>
    </w:p>
    <w:p w:rsidR="0088093E" w:rsidRPr="00825563" w:rsidRDefault="0088093E" w:rsidP="0088093E">
      <w:pPr>
        <w:pStyle w:val="BodyText"/>
        <w:rPr>
          <w:rFonts w:ascii="Arial" w:hAnsi="Arial" w:cs="Arial"/>
          <w:color w:val="FF0000"/>
        </w:rPr>
      </w:pPr>
      <w:r>
        <w:rPr>
          <w:rFonts w:ascii="Arial" w:hAnsi="Arial" w:cs="Arial"/>
          <w:color w:val="FF0000"/>
        </w:rPr>
        <w:t xml:space="preserve">Results over all </w:t>
      </w:r>
      <w:proofErr w:type="spellStart"/>
      <w:r>
        <w:rPr>
          <w:rFonts w:ascii="Arial" w:hAnsi="Arial" w:cs="Arial"/>
          <w:color w:val="FF0000"/>
        </w:rPr>
        <w:t>NavMet</w:t>
      </w:r>
      <w:proofErr w:type="spellEnd"/>
    </w:p>
    <w:p w:rsidR="0088093E" w:rsidRPr="00825563" w:rsidRDefault="0088093E" w:rsidP="0088093E">
      <w:pPr>
        <w:pStyle w:val="Heading2"/>
        <w:numPr>
          <w:ilvl w:val="1"/>
          <w:numId w:val="30"/>
        </w:numPr>
        <w:ind w:left="578" w:hanging="578"/>
        <w:rPr>
          <w:rFonts w:cs="Arial"/>
        </w:rPr>
      </w:pPr>
      <w:bookmarkStart w:id="113" w:name="_Toc472779920"/>
      <w:proofErr w:type="spellStart"/>
      <w:r w:rsidRPr="00825563">
        <w:rPr>
          <w:rFonts w:cs="Arial"/>
        </w:rPr>
        <w:t>Jump’n’Run</w:t>
      </w:r>
      <w:bookmarkEnd w:id="113"/>
      <w:proofErr w:type="spellEnd"/>
    </w:p>
    <w:p w:rsidR="0088093E" w:rsidRPr="00B15DA6" w:rsidRDefault="0088093E" w:rsidP="0088093E">
      <w:pPr>
        <w:pStyle w:val="BodyText"/>
        <w:rPr>
          <w:rFonts w:ascii="Arial" w:hAnsi="Arial" w:cs="Arial"/>
          <w:color w:val="00B050"/>
        </w:rPr>
      </w:pPr>
      <w:r w:rsidRPr="00B15DA6">
        <w:rPr>
          <w:rFonts w:ascii="Arial" w:hAnsi="Arial" w:cs="Arial"/>
          <w:color w:val="00B050"/>
        </w:rPr>
        <w:t>In the third part of the test the participants were asked to jump through a pit filled with pillars to the other side. Same as in the ‘Pick &amp; Place’ test they were asked to activate and deactivate the timer at the start and end of the course.</w:t>
      </w:r>
    </w:p>
    <w:p w:rsidR="0088093E" w:rsidRDefault="00ED2F05" w:rsidP="0088093E">
      <w:pPr>
        <w:pStyle w:val="BodyText"/>
        <w:keepNext/>
        <w:spacing w:line="240" w:lineRule="auto"/>
      </w:pPr>
      <w:r>
        <w:rPr>
          <w:rFonts w:ascii="Arial" w:hAnsi="Arial" w:cs="Arial"/>
          <w:noProof/>
          <w:color w:val="FF0000"/>
          <w:lang w:eastAsia="en-GB"/>
        </w:rPr>
        <w:pict>
          <v:shape id="Grafik 44" o:spid="_x0000_i1059" type="#_x0000_t75" style="width:438.9pt;height:170.3pt;visibility:visible;mso-wrap-style:square">
            <v:imagedata r:id="rId44" o:title=""/>
          </v:shape>
        </w:pict>
      </w:r>
    </w:p>
    <w:p w:rsidR="0088093E" w:rsidRDefault="0088093E" w:rsidP="0088093E">
      <w:pPr>
        <w:pStyle w:val="Caption"/>
        <w:jc w:val="both"/>
        <w:rPr>
          <w:rFonts w:cs="Arial"/>
          <w:color w:val="FF0000"/>
        </w:rPr>
      </w:pPr>
      <w:bookmarkStart w:id="114" w:name="_Toc472766994"/>
      <w:r w:rsidRPr="00C21DDB">
        <w:rPr>
          <w:lang w:val="en-US"/>
        </w:rPr>
        <w:t xml:space="preserve">Figure </w:t>
      </w:r>
      <w:r>
        <w:fldChar w:fldCharType="begin"/>
      </w:r>
      <w:r w:rsidRPr="00C21DDB">
        <w:rPr>
          <w:lang w:val="en-US"/>
        </w:rPr>
        <w:instrText xml:space="preserve"> SEQ Figure \* ARABIC </w:instrText>
      </w:r>
      <w:r>
        <w:fldChar w:fldCharType="separate"/>
      </w:r>
      <w:r>
        <w:rPr>
          <w:noProof/>
          <w:lang w:val="en-US"/>
        </w:rPr>
        <w:t>11</w:t>
      </w:r>
      <w:r>
        <w:fldChar w:fldCharType="end"/>
      </w:r>
      <w:r w:rsidRPr="00C21DDB">
        <w:rPr>
          <w:lang w:val="en-US"/>
        </w:rPr>
        <w:t xml:space="preserve"> - </w:t>
      </w:r>
      <w:proofErr w:type="spellStart"/>
      <w:r w:rsidRPr="00C21DDB">
        <w:rPr>
          <w:lang w:val="en-US"/>
        </w:rPr>
        <w:t>Testmap</w:t>
      </w:r>
      <w:proofErr w:type="spellEnd"/>
      <w:r w:rsidRPr="00C21DDB">
        <w:rPr>
          <w:lang w:val="en-US"/>
        </w:rPr>
        <w:t xml:space="preserve"> </w:t>
      </w:r>
      <w:proofErr w:type="spellStart"/>
      <w:r w:rsidRPr="00C21DDB">
        <w:rPr>
          <w:lang w:val="en-US"/>
        </w:rPr>
        <w:t>Jump'n'Run</w:t>
      </w:r>
      <w:bookmarkEnd w:id="114"/>
      <w:proofErr w:type="spellEnd"/>
    </w:p>
    <w:p w:rsidR="0088093E" w:rsidRPr="00B15DA6" w:rsidRDefault="0088093E" w:rsidP="0088093E">
      <w:pPr>
        <w:pStyle w:val="BodyText"/>
        <w:rPr>
          <w:rFonts w:ascii="Arial" w:hAnsi="Arial" w:cs="Arial"/>
          <w:color w:val="00B050"/>
        </w:rPr>
      </w:pPr>
      <w:r w:rsidRPr="00B15DA6">
        <w:rPr>
          <w:rFonts w:ascii="Arial" w:hAnsi="Arial" w:cs="Arial"/>
          <w:color w:val="00B050"/>
        </w:rPr>
        <w:t>We estimated the following measurements</w:t>
      </w:r>
    </w:p>
    <w:tbl>
      <w:tblPr>
        <w:tblW w:w="8774" w:type="dxa"/>
        <w:tblBorders>
          <w:top w:val="single" w:sz="12" w:space="0" w:color="7F7F7F"/>
          <w:left w:val="single" w:sz="12" w:space="0" w:color="7F7F7F"/>
          <w:bottom w:val="single" w:sz="12" w:space="0" w:color="7F7F7F"/>
          <w:right w:val="single" w:sz="12" w:space="0" w:color="7F7F7F"/>
          <w:insideH w:val="single" w:sz="4" w:space="0" w:color="D0CECE"/>
          <w:insideV w:val="single" w:sz="12" w:space="0" w:color="7F7F7F"/>
        </w:tblBorders>
        <w:tblLook w:val="04A0" w:firstRow="1" w:lastRow="0" w:firstColumn="1" w:lastColumn="0" w:noHBand="0" w:noVBand="1"/>
      </w:tblPr>
      <w:tblGrid>
        <w:gridCol w:w="2193"/>
        <w:gridCol w:w="2194"/>
        <w:gridCol w:w="2193"/>
        <w:gridCol w:w="2194"/>
      </w:tblGrid>
      <w:tr w:rsidR="00DE6615" w:rsidRPr="00B15DA6" w:rsidTr="00DE6615">
        <w:trPr>
          <w:trHeight w:val="567"/>
        </w:trPr>
        <w:tc>
          <w:tcPr>
            <w:tcW w:w="2193" w:type="dxa"/>
            <w:tcBorders>
              <w:top w:val="single" w:sz="12" w:space="0" w:color="7F7F7F"/>
              <w:left w:val="single" w:sz="12" w:space="0" w:color="7F7F7F"/>
              <w:bottom w:val="single" w:sz="4" w:space="0" w:color="F3F2F2"/>
              <w:right w:val="single" w:sz="12" w:space="0" w:color="7F7F7F"/>
            </w:tcBorders>
            <w:shd w:val="clear" w:color="auto" w:fill="auto"/>
            <w:vAlign w:val="center"/>
          </w:tcPr>
          <w:p w:rsidR="0088093E" w:rsidRPr="00DE6615" w:rsidRDefault="0088093E" w:rsidP="00DE6615">
            <w:pPr>
              <w:pStyle w:val="BodyText"/>
              <w:jc w:val="left"/>
              <w:rPr>
                <w:rFonts w:ascii="Arial" w:hAnsi="Arial" w:cs="Arial"/>
                <w:b/>
                <w:bCs/>
                <w:color w:val="00B050"/>
              </w:rPr>
            </w:pPr>
            <w:r w:rsidRPr="00DE6615">
              <w:rPr>
                <w:rFonts w:ascii="Arial" w:hAnsi="Arial" w:cs="Arial"/>
                <w:b/>
                <w:bCs/>
                <w:color w:val="00B050"/>
              </w:rPr>
              <w:t>Navigation Method</w:t>
            </w:r>
          </w:p>
        </w:tc>
        <w:tc>
          <w:tcPr>
            <w:tcW w:w="2194" w:type="dxa"/>
            <w:tcBorders>
              <w:top w:val="single" w:sz="12" w:space="0" w:color="7F7F7F"/>
              <w:left w:val="single" w:sz="12" w:space="0" w:color="7F7F7F"/>
              <w:bottom w:val="single" w:sz="4" w:space="0" w:color="F3F2F2"/>
              <w:right w:val="single" w:sz="12" w:space="0" w:color="7F7F7F"/>
            </w:tcBorders>
            <w:shd w:val="clear" w:color="auto" w:fill="auto"/>
            <w:vAlign w:val="center"/>
          </w:tcPr>
          <w:p w:rsidR="0088093E" w:rsidRPr="00DE6615" w:rsidRDefault="0088093E" w:rsidP="00DE6615">
            <w:pPr>
              <w:pStyle w:val="BodyText"/>
              <w:jc w:val="left"/>
              <w:rPr>
                <w:rFonts w:ascii="Arial" w:hAnsi="Arial" w:cs="Arial"/>
                <w:b/>
                <w:bCs/>
                <w:color w:val="00B050"/>
              </w:rPr>
            </w:pPr>
            <w:r w:rsidRPr="00DE6615">
              <w:rPr>
                <w:rFonts w:ascii="Arial" w:hAnsi="Arial" w:cs="Arial"/>
                <w:b/>
                <w:bCs/>
                <w:color w:val="00B050"/>
              </w:rPr>
              <w:t>Time</w:t>
            </w:r>
          </w:p>
        </w:tc>
        <w:tc>
          <w:tcPr>
            <w:tcW w:w="2193" w:type="dxa"/>
            <w:tcBorders>
              <w:top w:val="single" w:sz="12" w:space="0" w:color="7F7F7F"/>
              <w:left w:val="single" w:sz="12" w:space="0" w:color="7F7F7F"/>
              <w:bottom w:val="single" w:sz="4" w:space="0" w:color="F3F2F2"/>
              <w:right w:val="single" w:sz="12" w:space="0" w:color="7F7F7F"/>
            </w:tcBorders>
            <w:shd w:val="clear" w:color="auto" w:fill="auto"/>
            <w:vAlign w:val="center"/>
          </w:tcPr>
          <w:p w:rsidR="0088093E" w:rsidRPr="00DE6615" w:rsidRDefault="0088093E" w:rsidP="00DE6615">
            <w:pPr>
              <w:pStyle w:val="BodyText"/>
              <w:jc w:val="left"/>
              <w:rPr>
                <w:rFonts w:ascii="Arial" w:hAnsi="Arial" w:cs="Arial"/>
                <w:b/>
                <w:bCs/>
                <w:color w:val="00B050"/>
              </w:rPr>
            </w:pPr>
            <w:r w:rsidRPr="00DE6615">
              <w:rPr>
                <w:rFonts w:ascii="Arial" w:hAnsi="Arial" w:cs="Arial"/>
                <w:b/>
                <w:bCs/>
                <w:color w:val="00B050"/>
              </w:rPr>
              <w:t>Accuracy</w:t>
            </w:r>
          </w:p>
        </w:tc>
        <w:tc>
          <w:tcPr>
            <w:tcW w:w="2194" w:type="dxa"/>
            <w:tcBorders>
              <w:top w:val="single" w:sz="12" w:space="0" w:color="7F7F7F"/>
              <w:left w:val="single" w:sz="12" w:space="0" w:color="7F7F7F"/>
              <w:bottom w:val="single" w:sz="4" w:space="0" w:color="F3F2F2"/>
              <w:right w:val="single" w:sz="12" w:space="0" w:color="7F7F7F"/>
            </w:tcBorders>
            <w:shd w:val="clear" w:color="auto" w:fill="auto"/>
            <w:vAlign w:val="center"/>
          </w:tcPr>
          <w:p w:rsidR="0088093E" w:rsidRPr="00DE6615" w:rsidRDefault="0088093E" w:rsidP="00DE6615">
            <w:pPr>
              <w:pStyle w:val="BodyText"/>
              <w:jc w:val="left"/>
              <w:rPr>
                <w:rFonts w:ascii="Arial" w:hAnsi="Arial" w:cs="Arial"/>
                <w:b/>
                <w:bCs/>
                <w:color w:val="00B050"/>
              </w:rPr>
            </w:pPr>
            <w:r w:rsidRPr="00DE6615">
              <w:rPr>
                <w:rFonts w:ascii="Arial" w:hAnsi="Arial" w:cs="Arial"/>
                <w:b/>
                <w:bCs/>
                <w:color w:val="00B050"/>
              </w:rPr>
              <w:t>Presence</w:t>
            </w:r>
          </w:p>
        </w:tc>
      </w:tr>
      <w:tr w:rsidR="00DE6615" w:rsidRPr="00B15DA6" w:rsidTr="00DE6615">
        <w:trPr>
          <w:trHeight w:val="567"/>
        </w:trPr>
        <w:tc>
          <w:tcPr>
            <w:tcW w:w="2193" w:type="dxa"/>
            <w:tcBorders>
              <w:top w:val="single" w:sz="4" w:space="0" w:color="D0CECE"/>
              <w:left w:val="single" w:sz="12" w:space="0" w:color="7F7F7F"/>
              <w:bottom w:val="single" w:sz="4" w:space="0" w:color="D0CECE"/>
              <w:right w:val="single" w:sz="12" w:space="0" w:color="7F7F7F"/>
            </w:tcBorders>
            <w:shd w:val="clear" w:color="auto" w:fill="F2F2F2"/>
            <w:vAlign w:val="center"/>
          </w:tcPr>
          <w:p w:rsidR="0088093E" w:rsidRPr="00DE6615" w:rsidRDefault="0088093E" w:rsidP="00DE6615">
            <w:pPr>
              <w:pStyle w:val="BodyText"/>
              <w:jc w:val="left"/>
              <w:rPr>
                <w:rFonts w:ascii="Arial" w:hAnsi="Arial" w:cs="Arial"/>
                <w:b/>
                <w:bCs/>
                <w:color w:val="00B050"/>
              </w:rPr>
            </w:pPr>
            <w:r w:rsidRPr="00DE6615">
              <w:rPr>
                <w:rFonts w:ascii="Arial" w:hAnsi="Arial" w:cs="Arial"/>
                <w:bCs/>
                <w:color w:val="00B050"/>
              </w:rPr>
              <w:lastRenderedPageBreak/>
              <w:t>Teleport</w:t>
            </w:r>
          </w:p>
        </w:tc>
        <w:tc>
          <w:tcPr>
            <w:tcW w:w="2194" w:type="dxa"/>
            <w:tcBorders>
              <w:top w:val="single" w:sz="4" w:space="0" w:color="D0CECE"/>
              <w:left w:val="single" w:sz="12" w:space="0" w:color="7F7F7F"/>
              <w:bottom w:val="single" w:sz="4" w:space="0" w:color="D0CECE"/>
              <w:right w:val="single" w:sz="12" w:space="0" w:color="7F7F7F"/>
            </w:tcBorders>
            <w:shd w:val="clear" w:color="auto" w:fill="F2F2F2"/>
            <w:vAlign w:val="center"/>
          </w:tcPr>
          <w:p w:rsidR="0088093E" w:rsidRPr="00DE6615" w:rsidRDefault="0088093E" w:rsidP="00DE6615">
            <w:pPr>
              <w:pStyle w:val="BodyText"/>
              <w:jc w:val="left"/>
              <w:rPr>
                <w:rFonts w:ascii="Arial" w:hAnsi="Arial" w:cs="Arial"/>
                <w:color w:val="00B050"/>
              </w:rPr>
            </w:pPr>
            <w:r w:rsidRPr="00DE6615">
              <w:rPr>
                <w:rFonts w:ascii="Arial" w:hAnsi="Arial" w:cs="Arial"/>
                <w:color w:val="00B050"/>
              </w:rPr>
              <w:t>15 seconds</w:t>
            </w:r>
          </w:p>
        </w:tc>
        <w:tc>
          <w:tcPr>
            <w:tcW w:w="2193" w:type="dxa"/>
            <w:tcBorders>
              <w:top w:val="single" w:sz="4" w:space="0" w:color="D0CECE"/>
              <w:left w:val="single" w:sz="12" w:space="0" w:color="7F7F7F"/>
              <w:bottom w:val="single" w:sz="4" w:space="0" w:color="D0CECE"/>
              <w:right w:val="single" w:sz="12" w:space="0" w:color="7F7F7F"/>
            </w:tcBorders>
            <w:shd w:val="clear" w:color="auto" w:fill="F2F2F2"/>
            <w:vAlign w:val="center"/>
          </w:tcPr>
          <w:p w:rsidR="0088093E" w:rsidRPr="00DE6615" w:rsidRDefault="0088093E" w:rsidP="00DE6615">
            <w:pPr>
              <w:pStyle w:val="BodyText"/>
              <w:jc w:val="left"/>
              <w:rPr>
                <w:rFonts w:ascii="Arial" w:hAnsi="Arial" w:cs="Arial"/>
                <w:color w:val="00B050"/>
              </w:rPr>
            </w:pPr>
            <w:r w:rsidRPr="00DE6615">
              <w:rPr>
                <w:rFonts w:ascii="Arial" w:hAnsi="Arial" w:cs="Arial"/>
                <w:color w:val="00B050"/>
              </w:rPr>
              <w:t>5</w:t>
            </w:r>
          </w:p>
        </w:tc>
        <w:tc>
          <w:tcPr>
            <w:tcW w:w="2194" w:type="dxa"/>
            <w:tcBorders>
              <w:top w:val="single" w:sz="4" w:space="0" w:color="D0CECE"/>
              <w:left w:val="single" w:sz="12" w:space="0" w:color="7F7F7F"/>
              <w:bottom w:val="single" w:sz="4" w:space="0" w:color="D0CECE"/>
              <w:right w:val="single" w:sz="12" w:space="0" w:color="7F7F7F"/>
            </w:tcBorders>
            <w:shd w:val="clear" w:color="auto" w:fill="F2F2F2"/>
            <w:vAlign w:val="center"/>
          </w:tcPr>
          <w:p w:rsidR="0088093E" w:rsidRPr="00DE6615" w:rsidRDefault="0088093E" w:rsidP="00DE6615">
            <w:pPr>
              <w:pStyle w:val="BodyText"/>
              <w:jc w:val="left"/>
              <w:rPr>
                <w:rFonts w:ascii="Arial" w:hAnsi="Arial" w:cs="Arial"/>
                <w:color w:val="00B050"/>
              </w:rPr>
            </w:pPr>
            <w:r w:rsidRPr="00DE6615">
              <w:rPr>
                <w:rFonts w:ascii="Arial" w:hAnsi="Arial" w:cs="Arial"/>
                <w:color w:val="00B050"/>
              </w:rPr>
              <w:t>4</w:t>
            </w:r>
          </w:p>
        </w:tc>
      </w:tr>
      <w:tr w:rsidR="00DE6615" w:rsidRPr="00B15DA6" w:rsidTr="00DE6615">
        <w:trPr>
          <w:trHeight w:val="567"/>
        </w:trPr>
        <w:tc>
          <w:tcPr>
            <w:tcW w:w="2193" w:type="dxa"/>
            <w:tcBorders>
              <w:top w:val="single" w:sz="4" w:space="0" w:color="F3F2F2"/>
              <w:left w:val="single" w:sz="12" w:space="0" w:color="7F7F7F"/>
              <w:bottom w:val="single" w:sz="12" w:space="0" w:color="7F7F7F"/>
              <w:right w:val="single" w:sz="12" w:space="0" w:color="7F7F7F"/>
            </w:tcBorders>
            <w:shd w:val="clear" w:color="auto" w:fill="auto"/>
            <w:vAlign w:val="center"/>
          </w:tcPr>
          <w:p w:rsidR="0088093E" w:rsidRPr="00DE6615" w:rsidRDefault="0088093E" w:rsidP="00DE6615">
            <w:pPr>
              <w:pStyle w:val="BodyText"/>
              <w:jc w:val="left"/>
              <w:rPr>
                <w:rFonts w:ascii="Arial" w:hAnsi="Arial" w:cs="Arial"/>
                <w:b/>
                <w:bCs/>
                <w:color w:val="00B050"/>
              </w:rPr>
            </w:pPr>
            <w:r w:rsidRPr="00DE6615">
              <w:rPr>
                <w:rFonts w:ascii="Arial" w:hAnsi="Arial" w:cs="Arial"/>
                <w:bCs/>
                <w:color w:val="00B050"/>
              </w:rPr>
              <w:t>Jumping</w:t>
            </w:r>
          </w:p>
        </w:tc>
        <w:tc>
          <w:tcPr>
            <w:tcW w:w="2194" w:type="dxa"/>
            <w:tcBorders>
              <w:top w:val="single" w:sz="4" w:space="0" w:color="F3F2F2"/>
              <w:left w:val="single" w:sz="12" w:space="0" w:color="7F7F7F"/>
              <w:bottom w:val="single" w:sz="12" w:space="0" w:color="7F7F7F"/>
              <w:right w:val="single" w:sz="12" w:space="0" w:color="7F7F7F"/>
            </w:tcBorders>
            <w:shd w:val="clear" w:color="auto" w:fill="auto"/>
            <w:vAlign w:val="center"/>
          </w:tcPr>
          <w:p w:rsidR="0088093E" w:rsidRPr="00DE6615" w:rsidRDefault="0088093E" w:rsidP="00DE6615">
            <w:pPr>
              <w:pStyle w:val="BodyText"/>
              <w:jc w:val="left"/>
              <w:rPr>
                <w:rFonts w:ascii="Arial" w:hAnsi="Arial" w:cs="Arial"/>
                <w:color w:val="00B050"/>
              </w:rPr>
            </w:pPr>
            <w:r w:rsidRPr="00DE6615">
              <w:rPr>
                <w:rFonts w:ascii="Arial" w:hAnsi="Arial" w:cs="Arial"/>
                <w:color w:val="00B050"/>
              </w:rPr>
              <w:t>60 seconds</w:t>
            </w:r>
          </w:p>
        </w:tc>
        <w:tc>
          <w:tcPr>
            <w:tcW w:w="2193" w:type="dxa"/>
            <w:tcBorders>
              <w:top w:val="single" w:sz="4" w:space="0" w:color="F3F2F2"/>
              <w:left w:val="single" w:sz="12" w:space="0" w:color="7F7F7F"/>
              <w:bottom w:val="single" w:sz="12" w:space="0" w:color="7F7F7F"/>
              <w:right w:val="single" w:sz="12" w:space="0" w:color="7F7F7F"/>
            </w:tcBorders>
            <w:shd w:val="clear" w:color="auto" w:fill="auto"/>
            <w:vAlign w:val="center"/>
          </w:tcPr>
          <w:p w:rsidR="0088093E" w:rsidRPr="00DE6615" w:rsidRDefault="0088093E" w:rsidP="00DE6615">
            <w:pPr>
              <w:pStyle w:val="BodyText"/>
              <w:jc w:val="left"/>
              <w:rPr>
                <w:rFonts w:ascii="Arial" w:hAnsi="Arial" w:cs="Arial"/>
                <w:color w:val="00B050"/>
              </w:rPr>
            </w:pPr>
            <w:r w:rsidRPr="00DE6615">
              <w:rPr>
                <w:rFonts w:ascii="Arial" w:hAnsi="Arial" w:cs="Arial"/>
                <w:color w:val="00B050"/>
              </w:rPr>
              <w:t>2</w:t>
            </w:r>
          </w:p>
        </w:tc>
        <w:tc>
          <w:tcPr>
            <w:tcW w:w="2194" w:type="dxa"/>
            <w:tcBorders>
              <w:top w:val="single" w:sz="4" w:space="0" w:color="D0CECE"/>
              <w:left w:val="single" w:sz="12" w:space="0" w:color="7F7F7F"/>
              <w:bottom w:val="single" w:sz="12" w:space="0" w:color="7F7F7F"/>
              <w:right w:val="single" w:sz="12" w:space="0" w:color="7F7F7F"/>
            </w:tcBorders>
            <w:shd w:val="clear" w:color="auto" w:fill="auto"/>
            <w:vAlign w:val="center"/>
          </w:tcPr>
          <w:p w:rsidR="0088093E" w:rsidRPr="00DE6615" w:rsidRDefault="0088093E" w:rsidP="00DE6615">
            <w:pPr>
              <w:pStyle w:val="BodyText"/>
              <w:jc w:val="left"/>
              <w:rPr>
                <w:rFonts w:ascii="Arial" w:hAnsi="Arial" w:cs="Arial"/>
                <w:color w:val="00B050"/>
              </w:rPr>
            </w:pPr>
            <w:r w:rsidRPr="00DE6615">
              <w:rPr>
                <w:rFonts w:ascii="Arial" w:hAnsi="Arial" w:cs="Arial"/>
                <w:color w:val="00B050"/>
              </w:rPr>
              <w:t>2-3</w:t>
            </w:r>
          </w:p>
        </w:tc>
      </w:tr>
    </w:tbl>
    <w:p w:rsidR="0088093E" w:rsidRPr="00C739C8" w:rsidRDefault="0088093E" w:rsidP="0088093E">
      <w:pPr>
        <w:pStyle w:val="BodyText"/>
        <w:rPr>
          <w:rFonts w:ascii="Arial" w:hAnsi="Arial" w:cs="Arial"/>
          <w:color w:val="FF0000"/>
          <w:lang w:val="en-US"/>
        </w:rPr>
      </w:pPr>
    </w:p>
    <w:p w:rsidR="0088093E" w:rsidRPr="00825563" w:rsidRDefault="0088093E" w:rsidP="0088093E">
      <w:pPr>
        <w:pStyle w:val="Heading3"/>
        <w:rPr>
          <w:rFonts w:cs="Arial"/>
        </w:rPr>
      </w:pPr>
      <w:bookmarkStart w:id="115" w:name="_Toc472779921"/>
      <w:r w:rsidRPr="00825563">
        <w:rPr>
          <w:rFonts w:cs="Arial"/>
        </w:rPr>
        <w:t>Teleport</w:t>
      </w:r>
      <w:bookmarkEnd w:id="115"/>
    </w:p>
    <w:p w:rsidR="0088093E" w:rsidRPr="00825563" w:rsidRDefault="00ED2F05" w:rsidP="0088093E">
      <w:pPr>
        <w:pStyle w:val="BodyText"/>
        <w:keepNext/>
        <w:spacing w:line="240" w:lineRule="auto"/>
        <w:rPr>
          <w:rFonts w:ascii="Arial" w:hAnsi="Arial" w:cs="Arial"/>
        </w:rPr>
      </w:pPr>
      <w:r>
        <w:rPr>
          <w:rFonts w:ascii="Arial" w:hAnsi="Arial" w:cs="Arial"/>
          <w:noProof/>
          <w:lang w:eastAsia="en-GB"/>
        </w:rPr>
        <w:pict>
          <v:shape id="Diagramm 62" o:spid="_x0000_i1060" type="#_x0000_t75" style="width:214.75pt;height:199.7pt;visibility:visible" o:gfxdata="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">
            <v:imagedata r:id="rId45" o:title=""/>
            <o:lock v:ext="edit" aspectratio="f"/>
          </v:shape>
        </w:pict>
      </w:r>
      <w:r>
        <w:rPr>
          <w:rFonts w:ascii="Arial" w:hAnsi="Arial" w:cs="Arial"/>
          <w:noProof/>
          <w:lang w:eastAsia="en-GB"/>
        </w:rPr>
        <w:pict>
          <v:shape id="Diagramm 61" o:spid="_x0000_i1061" type="#_x0000_t75" style="width:214.75pt;height:199.7pt;visibility:visible" o:gfxdata="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">
            <v:imagedata r:id="rId46" o:title=""/>
            <o:lock v:ext="edit" aspectratio="f"/>
          </v:shape>
        </w:pict>
      </w:r>
    </w:p>
    <w:p w:rsidR="0088093E" w:rsidRPr="00825563" w:rsidRDefault="0088093E" w:rsidP="0088093E">
      <w:pPr>
        <w:pStyle w:val="Caption"/>
        <w:jc w:val="both"/>
        <w:rPr>
          <w:rFonts w:cs="Arial"/>
          <w:color w:val="FF0000"/>
        </w:rPr>
      </w:pPr>
      <w:bookmarkStart w:id="116" w:name="_Toc472767007"/>
      <w:proofErr w:type="spellStart"/>
      <w:r w:rsidRPr="00825563">
        <w:rPr>
          <w:rFonts w:cs="Arial"/>
        </w:rPr>
        <w:t>Chartpair</w:t>
      </w:r>
      <w:proofErr w:type="spellEnd"/>
      <w:r w:rsidRPr="00825563">
        <w:rPr>
          <w:rFonts w:cs="Arial"/>
        </w:rPr>
        <w:t xml:space="preserve"> </w:t>
      </w:r>
      <w:r w:rsidRPr="00825563">
        <w:rPr>
          <w:rFonts w:cs="Arial"/>
        </w:rPr>
        <w:fldChar w:fldCharType="begin"/>
      </w:r>
      <w:r w:rsidRPr="00825563">
        <w:rPr>
          <w:rFonts w:cs="Arial"/>
        </w:rPr>
        <w:instrText xml:space="preserve"> SEQ Chartpair \* ARABIC </w:instrText>
      </w:r>
      <w:r w:rsidRPr="00825563">
        <w:rPr>
          <w:rFonts w:cs="Arial"/>
        </w:rPr>
        <w:fldChar w:fldCharType="separate"/>
      </w:r>
      <w:r w:rsidRPr="00825563">
        <w:rPr>
          <w:rFonts w:cs="Arial"/>
          <w:noProof/>
        </w:rPr>
        <w:t>13</w:t>
      </w:r>
      <w:r w:rsidRPr="00825563">
        <w:rPr>
          <w:rFonts w:cs="Arial"/>
        </w:rPr>
        <w:fldChar w:fldCharType="end"/>
      </w:r>
      <w:r w:rsidRPr="00825563">
        <w:rPr>
          <w:rFonts w:cs="Arial"/>
        </w:rPr>
        <w:t xml:space="preserve"> - </w:t>
      </w:r>
      <w:proofErr w:type="spellStart"/>
      <w:r w:rsidRPr="00825563">
        <w:rPr>
          <w:rFonts w:cs="Arial"/>
        </w:rPr>
        <w:t>JnR</w:t>
      </w:r>
      <w:proofErr w:type="spellEnd"/>
      <w:r w:rsidRPr="00825563">
        <w:rPr>
          <w:rFonts w:cs="Arial"/>
        </w:rPr>
        <w:t xml:space="preserve"> Teleport Time</w:t>
      </w:r>
      <w:bookmarkEnd w:id="116"/>
    </w:p>
    <w:p w:rsidR="0088093E" w:rsidRPr="00825563" w:rsidRDefault="0088093E" w:rsidP="0088093E">
      <w:pPr>
        <w:pStyle w:val="BodyText"/>
        <w:spacing w:line="240" w:lineRule="auto"/>
        <w:rPr>
          <w:rFonts w:ascii="Arial" w:hAnsi="Arial" w:cs="Arial"/>
          <w:color w:val="FF0000"/>
        </w:rPr>
      </w:pPr>
      <w:r w:rsidRPr="00825563">
        <w:rPr>
          <w:rFonts w:ascii="Arial" w:hAnsi="Arial" w:cs="Arial"/>
          <w:color w:val="FF0000"/>
        </w:rPr>
        <w:t>Results Time</w:t>
      </w:r>
    </w:p>
    <w:p w:rsidR="0088093E" w:rsidRPr="00825563" w:rsidRDefault="00ED2F05" w:rsidP="0088093E">
      <w:pPr>
        <w:pStyle w:val="BodyText"/>
        <w:keepNext/>
        <w:spacing w:line="240" w:lineRule="auto"/>
        <w:rPr>
          <w:rFonts w:ascii="Arial" w:hAnsi="Arial" w:cs="Arial"/>
        </w:rPr>
      </w:pPr>
      <w:r>
        <w:rPr>
          <w:rFonts w:ascii="Arial" w:hAnsi="Arial" w:cs="Arial"/>
          <w:noProof/>
          <w:lang w:eastAsia="en-GB"/>
        </w:rPr>
        <w:pict>
          <v:shape id="Diagramm 60" o:spid="_x0000_i1062" type="#_x0000_t75" style="width:214.75pt;height:199.7pt;visibility:visible" o:gfxdata="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">
            <v:imagedata r:id="rId47" o:title=""/>
            <o:lock v:ext="edit" aspectratio="f"/>
          </v:shape>
        </w:pict>
      </w:r>
      <w:r>
        <w:rPr>
          <w:rFonts w:ascii="Arial" w:hAnsi="Arial" w:cs="Arial"/>
          <w:noProof/>
          <w:lang w:eastAsia="en-GB"/>
        </w:rPr>
        <w:pict>
          <v:shape id="Diagramm 59" o:spid="_x0000_i1063" type="#_x0000_t75" style="width:214.75pt;height:199.7pt;visibility:visible" o:gfxdata="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">
            <v:imagedata r:id="rId48" o:title=""/>
            <o:lock v:ext="edit" aspectratio="f"/>
          </v:shape>
        </w:pict>
      </w:r>
    </w:p>
    <w:p w:rsidR="0088093E" w:rsidRPr="00825563" w:rsidRDefault="0088093E" w:rsidP="0088093E">
      <w:pPr>
        <w:pStyle w:val="Caption"/>
        <w:jc w:val="both"/>
        <w:rPr>
          <w:rFonts w:cs="Arial"/>
          <w:color w:val="FF0000"/>
        </w:rPr>
      </w:pPr>
      <w:bookmarkStart w:id="117" w:name="_Toc472767008"/>
      <w:proofErr w:type="spellStart"/>
      <w:r w:rsidRPr="00825563">
        <w:rPr>
          <w:rFonts w:cs="Arial"/>
        </w:rPr>
        <w:t>Chartpair</w:t>
      </w:r>
      <w:proofErr w:type="spellEnd"/>
      <w:r w:rsidRPr="00825563">
        <w:rPr>
          <w:rFonts w:cs="Arial"/>
        </w:rPr>
        <w:t xml:space="preserve"> </w:t>
      </w:r>
      <w:r w:rsidRPr="00825563">
        <w:rPr>
          <w:rFonts w:cs="Arial"/>
        </w:rPr>
        <w:fldChar w:fldCharType="begin"/>
      </w:r>
      <w:r w:rsidRPr="00825563">
        <w:rPr>
          <w:rFonts w:cs="Arial"/>
        </w:rPr>
        <w:instrText xml:space="preserve"> SEQ Chartpair \* ARABIC </w:instrText>
      </w:r>
      <w:r w:rsidRPr="00825563">
        <w:rPr>
          <w:rFonts w:cs="Arial"/>
        </w:rPr>
        <w:fldChar w:fldCharType="separate"/>
      </w:r>
      <w:r w:rsidRPr="00825563">
        <w:rPr>
          <w:rFonts w:cs="Arial"/>
          <w:noProof/>
        </w:rPr>
        <w:t>14</w:t>
      </w:r>
      <w:r w:rsidRPr="00825563">
        <w:rPr>
          <w:rFonts w:cs="Arial"/>
        </w:rPr>
        <w:fldChar w:fldCharType="end"/>
      </w:r>
      <w:r w:rsidRPr="00825563">
        <w:rPr>
          <w:rFonts w:cs="Arial"/>
        </w:rPr>
        <w:t xml:space="preserve"> - </w:t>
      </w:r>
      <w:proofErr w:type="spellStart"/>
      <w:r w:rsidRPr="00825563">
        <w:rPr>
          <w:rFonts w:cs="Arial"/>
        </w:rPr>
        <w:t>JnR</w:t>
      </w:r>
      <w:proofErr w:type="spellEnd"/>
      <w:r w:rsidRPr="00825563">
        <w:rPr>
          <w:rFonts w:cs="Arial"/>
        </w:rPr>
        <w:t xml:space="preserve"> Teleport Accuracy</w:t>
      </w:r>
      <w:bookmarkEnd w:id="117"/>
    </w:p>
    <w:p w:rsidR="0088093E" w:rsidRPr="00825563" w:rsidRDefault="0088093E" w:rsidP="0088093E">
      <w:pPr>
        <w:pStyle w:val="BodyText"/>
        <w:rPr>
          <w:rFonts w:ascii="Arial" w:hAnsi="Arial" w:cs="Arial"/>
          <w:color w:val="FF0000"/>
        </w:rPr>
      </w:pPr>
      <w:r w:rsidRPr="00825563">
        <w:rPr>
          <w:rFonts w:ascii="Arial" w:hAnsi="Arial" w:cs="Arial"/>
          <w:color w:val="FF0000"/>
        </w:rPr>
        <w:t>Results Accuracy</w:t>
      </w:r>
    </w:p>
    <w:p w:rsidR="0088093E" w:rsidRPr="00825563" w:rsidRDefault="00ED2F05" w:rsidP="0088093E">
      <w:pPr>
        <w:pStyle w:val="BodyText"/>
        <w:keepNext/>
        <w:spacing w:line="240" w:lineRule="auto"/>
        <w:rPr>
          <w:rFonts w:ascii="Arial" w:hAnsi="Arial" w:cs="Arial"/>
        </w:rPr>
      </w:pPr>
      <w:r>
        <w:rPr>
          <w:rFonts w:ascii="Arial" w:hAnsi="Arial" w:cs="Arial"/>
          <w:noProof/>
          <w:lang w:eastAsia="en-GB"/>
        </w:rPr>
        <w:lastRenderedPageBreak/>
        <w:pict>
          <v:shape id="Diagramm 58" o:spid="_x0000_i1064" type="#_x0000_t75" style="width:214.75pt;height:199.7pt;visibility:visible" o:gfxdata="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">
            <v:imagedata r:id="rId49" o:title=""/>
            <o:lock v:ext="edit" aspectratio="f"/>
          </v:shape>
        </w:pict>
      </w:r>
      <w:r>
        <w:rPr>
          <w:rFonts w:ascii="Arial" w:hAnsi="Arial" w:cs="Arial"/>
          <w:noProof/>
          <w:lang w:eastAsia="en-GB"/>
        </w:rPr>
        <w:pict>
          <v:shape id="Diagramm 57" o:spid="_x0000_i1065" type="#_x0000_t75" style="width:214.75pt;height:199.7pt;visibility:visible" o:gfxdata="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">
            <v:imagedata r:id="rId50" o:title=""/>
            <o:lock v:ext="edit" aspectratio="f"/>
          </v:shape>
        </w:pict>
      </w:r>
    </w:p>
    <w:p w:rsidR="0088093E" w:rsidRPr="00825563" w:rsidRDefault="0088093E" w:rsidP="0088093E">
      <w:pPr>
        <w:pStyle w:val="Caption"/>
        <w:jc w:val="both"/>
        <w:rPr>
          <w:rFonts w:cs="Arial"/>
          <w:color w:val="FF0000"/>
        </w:rPr>
      </w:pPr>
      <w:bookmarkStart w:id="118" w:name="_Toc472767009"/>
      <w:proofErr w:type="spellStart"/>
      <w:r w:rsidRPr="00825563">
        <w:rPr>
          <w:rFonts w:cs="Arial"/>
        </w:rPr>
        <w:t>Chartpair</w:t>
      </w:r>
      <w:proofErr w:type="spellEnd"/>
      <w:r w:rsidRPr="00825563">
        <w:rPr>
          <w:rFonts w:cs="Arial"/>
        </w:rPr>
        <w:t xml:space="preserve"> </w:t>
      </w:r>
      <w:r w:rsidRPr="00825563">
        <w:rPr>
          <w:rFonts w:cs="Arial"/>
        </w:rPr>
        <w:fldChar w:fldCharType="begin"/>
      </w:r>
      <w:r w:rsidRPr="00825563">
        <w:rPr>
          <w:rFonts w:cs="Arial"/>
        </w:rPr>
        <w:instrText xml:space="preserve"> SEQ Chartpair \* ARABIC </w:instrText>
      </w:r>
      <w:r w:rsidRPr="00825563">
        <w:rPr>
          <w:rFonts w:cs="Arial"/>
        </w:rPr>
        <w:fldChar w:fldCharType="separate"/>
      </w:r>
      <w:r w:rsidRPr="00825563">
        <w:rPr>
          <w:rFonts w:cs="Arial"/>
          <w:noProof/>
        </w:rPr>
        <w:t>15</w:t>
      </w:r>
      <w:r w:rsidRPr="00825563">
        <w:rPr>
          <w:rFonts w:cs="Arial"/>
        </w:rPr>
        <w:fldChar w:fldCharType="end"/>
      </w:r>
      <w:r w:rsidRPr="00825563">
        <w:rPr>
          <w:rFonts w:cs="Arial"/>
        </w:rPr>
        <w:t xml:space="preserve"> - </w:t>
      </w:r>
      <w:proofErr w:type="spellStart"/>
      <w:r w:rsidRPr="00825563">
        <w:rPr>
          <w:rFonts w:cs="Arial"/>
        </w:rPr>
        <w:t>JnR</w:t>
      </w:r>
      <w:proofErr w:type="spellEnd"/>
      <w:r w:rsidRPr="00825563">
        <w:rPr>
          <w:rFonts w:cs="Arial"/>
        </w:rPr>
        <w:t xml:space="preserve"> Teleport Presence</w:t>
      </w:r>
      <w:bookmarkEnd w:id="118"/>
    </w:p>
    <w:p w:rsidR="0088093E" w:rsidRPr="00825563" w:rsidRDefault="0088093E" w:rsidP="0088093E">
      <w:pPr>
        <w:pStyle w:val="BodyText"/>
        <w:rPr>
          <w:rFonts w:ascii="Arial" w:hAnsi="Arial" w:cs="Arial"/>
          <w:color w:val="FF0000"/>
        </w:rPr>
      </w:pPr>
      <w:r w:rsidRPr="00825563">
        <w:rPr>
          <w:rFonts w:ascii="Arial" w:hAnsi="Arial" w:cs="Arial"/>
          <w:color w:val="FF0000"/>
        </w:rPr>
        <w:t>Results Presence</w:t>
      </w:r>
    </w:p>
    <w:p w:rsidR="0088093E" w:rsidRPr="00825563" w:rsidRDefault="0088093E" w:rsidP="0088093E">
      <w:pPr>
        <w:pStyle w:val="Heading3"/>
        <w:rPr>
          <w:rFonts w:cs="Arial"/>
        </w:rPr>
      </w:pPr>
      <w:bookmarkStart w:id="119" w:name="_Toc472779922"/>
      <w:r w:rsidRPr="00825563">
        <w:rPr>
          <w:rFonts w:cs="Arial"/>
        </w:rPr>
        <w:t>Jumping</w:t>
      </w:r>
      <w:bookmarkEnd w:id="119"/>
    </w:p>
    <w:p w:rsidR="0088093E" w:rsidRPr="00825563" w:rsidRDefault="00ED2F05" w:rsidP="0088093E">
      <w:pPr>
        <w:pStyle w:val="BodyText"/>
        <w:keepNext/>
        <w:spacing w:line="240" w:lineRule="auto"/>
        <w:rPr>
          <w:rFonts w:ascii="Arial" w:hAnsi="Arial" w:cs="Arial"/>
        </w:rPr>
      </w:pPr>
      <w:r>
        <w:rPr>
          <w:rFonts w:ascii="Arial" w:hAnsi="Arial" w:cs="Arial"/>
          <w:noProof/>
          <w:lang w:eastAsia="en-GB"/>
        </w:rPr>
        <w:pict>
          <v:shape id="Diagramm 56" o:spid="_x0000_i1066" type="#_x0000_t75" style="width:214.75pt;height:199.7pt;visibility:visible" o:gfxdata="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">
            <v:imagedata r:id="rId51" o:title=""/>
            <o:lock v:ext="edit" aspectratio="f"/>
          </v:shape>
        </w:pict>
      </w:r>
      <w:r>
        <w:rPr>
          <w:rFonts w:ascii="Arial" w:hAnsi="Arial" w:cs="Arial"/>
          <w:noProof/>
          <w:lang w:eastAsia="en-GB"/>
        </w:rPr>
        <w:pict>
          <v:shape id="Diagramm 55" o:spid="_x0000_i1067" type="#_x0000_t75" style="width:214.75pt;height:199.7pt;visibility:visible" o:gfxdata="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">
            <v:imagedata r:id="rId52" o:title=""/>
            <o:lock v:ext="edit" aspectratio="f"/>
          </v:shape>
        </w:pict>
      </w:r>
    </w:p>
    <w:p w:rsidR="0088093E" w:rsidRPr="00825563" w:rsidRDefault="0088093E" w:rsidP="0088093E">
      <w:pPr>
        <w:pStyle w:val="Caption"/>
        <w:jc w:val="both"/>
        <w:rPr>
          <w:rFonts w:cs="Arial"/>
          <w:color w:val="FF0000"/>
        </w:rPr>
      </w:pPr>
      <w:bookmarkStart w:id="120" w:name="_Toc472767010"/>
      <w:proofErr w:type="spellStart"/>
      <w:r w:rsidRPr="00825563">
        <w:rPr>
          <w:rFonts w:cs="Arial"/>
        </w:rPr>
        <w:t>Chartpair</w:t>
      </w:r>
      <w:proofErr w:type="spellEnd"/>
      <w:r w:rsidRPr="00825563">
        <w:rPr>
          <w:rFonts w:cs="Arial"/>
        </w:rPr>
        <w:t xml:space="preserve"> </w:t>
      </w:r>
      <w:r w:rsidRPr="00825563">
        <w:rPr>
          <w:rFonts w:cs="Arial"/>
        </w:rPr>
        <w:fldChar w:fldCharType="begin"/>
      </w:r>
      <w:r w:rsidRPr="00825563">
        <w:rPr>
          <w:rFonts w:cs="Arial"/>
        </w:rPr>
        <w:instrText xml:space="preserve"> SEQ Chartpair \* ARABIC </w:instrText>
      </w:r>
      <w:r w:rsidRPr="00825563">
        <w:rPr>
          <w:rFonts w:cs="Arial"/>
        </w:rPr>
        <w:fldChar w:fldCharType="separate"/>
      </w:r>
      <w:r w:rsidRPr="00825563">
        <w:rPr>
          <w:rFonts w:cs="Arial"/>
          <w:noProof/>
        </w:rPr>
        <w:t>16</w:t>
      </w:r>
      <w:r w:rsidRPr="00825563">
        <w:rPr>
          <w:rFonts w:cs="Arial"/>
        </w:rPr>
        <w:fldChar w:fldCharType="end"/>
      </w:r>
      <w:r w:rsidRPr="00825563">
        <w:rPr>
          <w:rFonts w:cs="Arial"/>
        </w:rPr>
        <w:t xml:space="preserve"> - </w:t>
      </w:r>
      <w:proofErr w:type="spellStart"/>
      <w:r w:rsidRPr="00825563">
        <w:rPr>
          <w:rFonts w:cs="Arial"/>
        </w:rPr>
        <w:t>JnR</w:t>
      </w:r>
      <w:proofErr w:type="spellEnd"/>
      <w:r w:rsidRPr="00825563">
        <w:rPr>
          <w:rFonts w:cs="Arial"/>
        </w:rPr>
        <w:t xml:space="preserve"> Jumping Time</w:t>
      </w:r>
      <w:bookmarkEnd w:id="120"/>
    </w:p>
    <w:p w:rsidR="0088093E" w:rsidRPr="00825563" w:rsidRDefault="0088093E" w:rsidP="0088093E">
      <w:pPr>
        <w:pStyle w:val="BodyText"/>
        <w:rPr>
          <w:rFonts w:ascii="Arial" w:hAnsi="Arial" w:cs="Arial"/>
          <w:color w:val="FF0000"/>
        </w:rPr>
      </w:pPr>
      <w:r w:rsidRPr="00825563">
        <w:rPr>
          <w:rFonts w:ascii="Arial" w:hAnsi="Arial" w:cs="Arial"/>
          <w:color w:val="FF0000"/>
        </w:rPr>
        <w:t>Results Time</w:t>
      </w:r>
    </w:p>
    <w:p w:rsidR="0088093E" w:rsidRPr="00825563" w:rsidRDefault="00ED2F05" w:rsidP="0088093E">
      <w:pPr>
        <w:pStyle w:val="BodyText"/>
        <w:keepNext/>
        <w:spacing w:line="240" w:lineRule="auto"/>
        <w:rPr>
          <w:rFonts w:ascii="Arial" w:hAnsi="Arial" w:cs="Arial"/>
        </w:rPr>
      </w:pPr>
      <w:r>
        <w:rPr>
          <w:rFonts w:ascii="Arial" w:hAnsi="Arial" w:cs="Arial"/>
          <w:noProof/>
          <w:lang w:eastAsia="en-GB"/>
        </w:rPr>
        <w:lastRenderedPageBreak/>
        <w:pict>
          <v:shape id="Diagramm 54" o:spid="_x0000_i1068" type="#_x0000_t75" style="width:214.75pt;height:199.7pt;visibility:visible" o:gfxdata="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">
            <v:imagedata r:id="rId53" o:title=""/>
            <o:lock v:ext="edit" aspectratio="f"/>
          </v:shape>
        </w:pict>
      </w:r>
      <w:r>
        <w:rPr>
          <w:rFonts w:ascii="Arial" w:hAnsi="Arial" w:cs="Arial"/>
          <w:noProof/>
          <w:lang w:eastAsia="en-GB"/>
        </w:rPr>
        <w:pict>
          <v:shape id="Diagramm 53" o:spid="_x0000_i1069" type="#_x0000_t75" style="width:214.75pt;height:199.7pt;visibility:visible" o:gfxdata="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">
            <v:imagedata r:id="rId54" o:title=""/>
            <o:lock v:ext="edit" aspectratio="f"/>
          </v:shape>
        </w:pict>
      </w:r>
    </w:p>
    <w:p w:rsidR="0088093E" w:rsidRPr="00825563" w:rsidRDefault="0088093E" w:rsidP="0088093E">
      <w:pPr>
        <w:pStyle w:val="Caption"/>
        <w:jc w:val="both"/>
        <w:rPr>
          <w:rFonts w:cs="Arial"/>
          <w:color w:val="FF0000"/>
        </w:rPr>
      </w:pPr>
      <w:bookmarkStart w:id="121" w:name="_Toc472767011"/>
      <w:proofErr w:type="spellStart"/>
      <w:r w:rsidRPr="00825563">
        <w:rPr>
          <w:rFonts w:cs="Arial"/>
        </w:rPr>
        <w:t>Chartpair</w:t>
      </w:r>
      <w:proofErr w:type="spellEnd"/>
      <w:r w:rsidRPr="00825563">
        <w:rPr>
          <w:rFonts w:cs="Arial"/>
        </w:rPr>
        <w:t xml:space="preserve"> </w:t>
      </w:r>
      <w:r w:rsidRPr="00825563">
        <w:rPr>
          <w:rFonts w:cs="Arial"/>
        </w:rPr>
        <w:fldChar w:fldCharType="begin"/>
      </w:r>
      <w:r w:rsidRPr="00825563">
        <w:rPr>
          <w:rFonts w:cs="Arial"/>
        </w:rPr>
        <w:instrText xml:space="preserve"> SEQ Chartpair \* ARABIC </w:instrText>
      </w:r>
      <w:r w:rsidRPr="00825563">
        <w:rPr>
          <w:rFonts w:cs="Arial"/>
        </w:rPr>
        <w:fldChar w:fldCharType="separate"/>
      </w:r>
      <w:r w:rsidRPr="00825563">
        <w:rPr>
          <w:rFonts w:cs="Arial"/>
          <w:noProof/>
        </w:rPr>
        <w:t>17</w:t>
      </w:r>
      <w:r w:rsidRPr="00825563">
        <w:rPr>
          <w:rFonts w:cs="Arial"/>
        </w:rPr>
        <w:fldChar w:fldCharType="end"/>
      </w:r>
      <w:r w:rsidRPr="00825563">
        <w:rPr>
          <w:rFonts w:cs="Arial"/>
        </w:rPr>
        <w:t xml:space="preserve"> - </w:t>
      </w:r>
      <w:proofErr w:type="spellStart"/>
      <w:r w:rsidRPr="00825563">
        <w:rPr>
          <w:rFonts w:cs="Arial"/>
        </w:rPr>
        <w:t>JnR</w:t>
      </w:r>
      <w:proofErr w:type="spellEnd"/>
      <w:r w:rsidRPr="00825563">
        <w:rPr>
          <w:rFonts w:cs="Arial"/>
        </w:rPr>
        <w:t xml:space="preserve"> Jumping Accuracy</w:t>
      </w:r>
      <w:bookmarkEnd w:id="121"/>
    </w:p>
    <w:p w:rsidR="0088093E" w:rsidRPr="00825563" w:rsidRDefault="0088093E" w:rsidP="0088093E">
      <w:pPr>
        <w:pStyle w:val="BodyText"/>
        <w:rPr>
          <w:rFonts w:ascii="Arial" w:hAnsi="Arial" w:cs="Arial"/>
          <w:color w:val="FF0000"/>
        </w:rPr>
      </w:pPr>
      <w:r w:rsidRPr="00825563">
        <w:rPr>
          <w:rFonts w:ascii="Arial" w:hAnsi="Arial" w:cs="Arial"/>
          <w:color w:val="FF0000"/>
        </w:rPr>
        <w:t>Results Accuracy</w:t>
      </w:r>
    </w:p>
    <w:p w:rsidR="0088093E" w:rsidRPr="00825563" w:rsidRDefault="00ED2F05" w:rsidP="0088093E">
      <w:pPr>
        <w:pStyle w:val="BodyText"/>
        <w:keepNext/>
        <w:spacing w:line="240" w:lineRule="auto"/>
        <w:rPr>
          <w:rFonts w:ascii="Arial" w:hAnsi="Arial" w:cs="Arial"/>
        </w:rPr>
      </w:pPr>
      <w:r>
        <w:rPr>
          <w:rFonts w:ascii="Arial" w:hAnsi="Arial" w:cs="Arial"/>
          <w:noProof/>
          <w:lang w:eastAsia="en-GB"/>
        </w:rPr>
        <w:pict>
          <v:shape id="Diagramm 52" o:spid="_x0000_i1070" type="#_x0000_t75" style="width:212.25pt;height:199.1pt;visibility:visible" o:gfxdata="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">
            <v:imagedata r:id="rId55" o:title=""/>
            <o:lock v:ext="edit" aspectratio="f"/>
          </v:shape>
        </w:pict>
      </w:r>
      <w:r>
        <w:rPr>
          <w:rFonts w:ascii="Arial" w:hAnsi="Arial" w:cs="Arial"/>
          <w:noProof/>
          <w:lang w:eastAsia="en-GB"/>
        </w:rPr>
        <w:pict>
          <v:shape id="Diagramm 51" o:spid="_x0000_i1071" type="#_x0000_t75" style="width:214.75pt;height:199.7pt;visibility:visible" o:gfxdata="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">
            <v:imagedata r:id="rId56" o:title=""/>
            <o:lock v:ext="edit" aspectratio="f"/>
          </v:shape>
        </w:pict>
      </w:r>
    </w:p>
    <w:p w:rsidR="0088093E" w:rsidRPr="00825563" w:rsidRDefault="0088093E" w:rsidP="0088093E">
      <w:pPr>
        <w:pStyle w:val="Caption"/>
        <w:jc w:val="both"/>
        <w:rPr>
          <w:rFonts w:cs="Arial"/>
        </w:rPr>
      </w:pPr>
      <w:bookmarkStart w:id="122" w:name="_Toc472767012"/>
      <w:proofErr w:type="spellStart"/>
      <w:r w:rsidRPr="00825563">
        <w:rPr>
          <w:rFonts w:cs="Arial"/>
        </w:rPr>
        <w:t>Chartpair</w:t>
      </w:r>
      <w:proofErr w:type="spellEnd"/>
      <w:r w:rsidRPr="00825563">
        <w:rPr>
          <w:rFonts w:cs="Arial"/>
        </w:rPr>
        <w:t xml:space="preserve"> </w:t>
      </w:r>
      <w:r w:rsidRPr="00825563">
        <w:rPr>
          <w:rFonts w:cs="Arial"/>
        </w:rPr>
        <w:fldChar w:fldCharType="begin"/>
      </w:r>
      <w:r w:rsidRPr="00825563">
        <w:rPr>
          <w:rFonts w:cs="Arial"/>
        </w:rPr>
        <w:instrText xml:space="preserve"> SEQ Chartpair \* ARABIC </w:instrText>
      </w:r>
      <w:r w:rsidRPr="00825563">
        <w:rPr>
          <w:rFonts w:cs="Arial"/>
        </w:rPr>
        <w:fldChar w:fldCharType="separate"/>
      </w:r>
      <w:r w:rsidRPr="00825563">
        <w:rPr>
          <w:rFonts w:cs="Arial"/>
          <w:noProof/>
        </w:rPr>
        <w:t>18</w:t>
      </w:r>
      <w:r w:rsidRPr="00825563">
        <w:rPr>
          <w:rFonts w:cs="Arial"/>
        </w:rPr>
        <w:fldChar w:fldCharType="end"/>
      </w:r>
      <w:r w:rsidRPr="00825563">
        <w:rPr>
          <w:rFonts w:cs="Arial"/>
        </w:rPr>
        <w:t xml:space="preserve"> - </w:t>
      </w:r>
      <w:proofErr w:type="spellStart"/>
      <w:r w:rsidRPr="00825563">
        <w:rPr>
          <w:rFonts w:cs="Arial"/>
        </w:rPr>
        <w:t>JnR</w:t>
      </w:r>
      <w:proofErr w:type="spellEnd"/>
      <w:r w:rsidRPr="00825563">
        <w:rPr>
          <w:rFonts w:cs="Arial"/>
        </w:rPr>
        <w:t xml:space="preserve"> Jumping Presence</w:t>
      </w:r>
      <w:bookmarkEnd w:id="122"/>
    </w:p>
    <w:p w:rsidR="0088093E" w:rsidRPr="00825563" w:rsidRDefault="0088093E" w:rsidP="0088093E">
      <w:pPr>
        <w:pStyle w:val="BodyText"/>
        <w:spacing w:line="240" w:lineRule="auto"/>
        <w:rPr>
          <w:rFonts w:ascii="Arial" w:hAnsi="Arial" w:cs="Arial"/>
          <w:color w:val="FF0000"/>
        </w:rPr>
      </w:pPr>
      <w:r w:rsidRPr="00825563">
        <w:rPr>
          <w:rFonts w:ascii="Arial" w:hAnsi="Arial" w:cs="Arial"/>
          <w:color w:val="FF0000"/>
        </w:rPr>
        <w:t>Results Presence</w:t>
      </w:r>
    </w:p>
    <w:p w:rsidR="0088093E" w:rsidRPr="00825563" w:rsidRDefault="0088093E" w:rsidP="0088093E">
      <w:pPr>
        <w:pStyle w:val="Heading2"/>
        <w:numPr>
          <w:ilvl w:val="1"/>
          <w:numId w:val="30"/>
        </w:numPr>
        <w:ind w:left="578" w:hanging="578"/>
        <w:rPr>
          <w:rFonts w:cs="Arial"/>
        </w:rPr>
      </w:pPr>
      <w:bookmarkStart w:id="123" w:name="_Toc472779923"/>
      <w:r w:rsidRPr="00825563">
        <w:rPr>
          <w:rFonts w:cs="Arial"/>
        </w:rPr>
        <w:t>Ease of Use</w:t>
      </w:r>
      <w:bookmarkEnd w:id="123"/>
    </w:p>
    <w:p w:rsidR="0088093E" w:rsidRPr="00825563" w:rsidRDefault="0088093E" w:rsidP="0088093E">
      <w:pPr>
        <w:pStyle w:val="BodyText"/>
        <w:rPr>
          <w:rFonts w:ascii="Arial" w:hAnsi="Arial" w:cs="Arial"/>
          <w:color w:val="FF0000"/>
        </w:rPr>
      </w:pPr>
      <w:r w:rsidRPr="00825563">
        <w:rPr>
          <w:rFonts w:ascii="Arial" w:hAnsi="Arial" w:cs="Arial"/>
          <w:color w:val="FF0000"/>
        </w:rPr>
        <w:t>What tested, what expected</w:t>
      </w:r>
    </w:p>
    <w:p w:rsidR="0088093E" w:rsidRPr="00825563" w:rsidRDefault="00ED2F05" w:rsidP="0088093E">
      <w:pPr>
        <w:pStyle w:val="BodyText"/>
        <w:keepNext/>
        <w:spacing w:line="240" w:lineRule="auto"/>
        <w:rPr>
          <w:rFonts w:ascii="Arial" w:hAnsi="Arial" w:cs="Arial"/>
        </w:rPr>
      </w:pPr>
      <w:r>
        <w:rPr>
          <w:rFonts w:ascii="Arial" w:hAnsi="Arial" w:cs="Arial"/>
          <w:noProof/>
          <w:lang w:eastAsia="en-GB"/>
        </w:rPr>
        <w:lastRenderedPageBreak/>
        <w:pict>
          <v:shape id="Diagramm 50" o:spid="_x0000_i1072" type="#_x0000_t75" style="width:214.75pt;height:199.7pt;visibility:visible" o:gfxdata="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">
            <v:imagedata r:id="rId57" o:title=""/>
            <o:lock v:ext="edit" aspectratio="f"/>
          </v:shape>
        </w:pict>
      </w:r>
      <w:r>
        <w:rPr>
          <w:rFonts w:ascii="Arial" w:hAnsi="Arial" w:cs="Arial"/>
          <w:noProof/>
          <w:lang w:eastAsia="en-GB"/>
        </w:rPr>
        <w:pict>
          <v:shape id="Diagramm 49" o:spid="_x0000_i1073" type="#_x0000_t75" style="width:214.75pt;height:199.7pt;visibility:visible" o:gfxdata="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">
            <v:imagedata r:id="rId58" o:title=""/>
            <o:lock v:ext="edit" aspectratio="f"/>
          </v:shape>
        </w:pict>
      </w:r>
    </w:p>
    <w:p w:rsidR="0088093E" w:rsidRPr="00825563" w:rsidRDefault="0088093E" w:rsidP="0088093E">
      <w:pPr>
        <w:pStyle w:val="Caption"/>
        <w:jc w:val="both"/>
        <w:rPr>
          <w:rFonts w:cs="Arial"/>
          <w:color w:val="FF0000"/>
        </w:rPr>
      </w:pPr>
      <w:bookmarkStart w:id="124" w:name="_Toc472767013"/>
      <w:proofErr w:type="spellStart"/>
      <w:r w:rsidRPr="00825563">
        <w:rPr>
          <w:rFonts w:cs="Arial"/>
        </w:rPr>
        <w:t>Chartpair</w:t>
      </w:r>
      <w:proofErr w:type="spellEnd"/>
      <w:r w:rsidRPr="00825563">
        <w:rPr>
          <w:rFonts w:cs="Arial"/>
        </w:rPr>
        <w:t xml:space="preserve"> </w:t>
      </w:r>
      <w:r w:rsidRPr="00825563">
        <w:rPr>
          <w:rFonts w:cs="Arial"/>
        </w:rPr>
        <w:fldChar w:fldCharType="begin"/>
      </w:r>
      <w:r w:rsidRPr="00825563">
        <w:rPr>
          <w:rFonts w:cs="Arial"/>
        </w:rPr>
        <w:instrText xml:space="preserve"> SEQ Chartpair \* ARABIC </w:instrText>
      </w:r>
      <w:r w:rsidRPr="00825563">
        <w:rPr>
          <w:rFonts w:cs="Arial"/>
        </w:rPr>
        <w:fldChar w:fldCharType="separate"/>
      </w:r>
      <w:r w:rsidRPr="00825563">
        <w:rPr>
          <w:rFonts w:cs="Arial"/>
          <w:noProof/>
        </w:rPr>
        <w:t>19</w:t>
      </w:r>
      <w:r w:rsidRPr="00825563">
        <w:rPr>
          <w:rFonts w:cs="Arial"/>
        </w:rPr>
        <w:fldChar w:fldCharType="end"/>
      </w:r>
      <w:r w:rsidRPr="00825563">
        <w:rPr>
          <w:rFonts w:cs="Arial"/>
        </w:rPr>
        <w:t xml:space="preserve"> - </w:t>
      </w:r>
      <w:proofErr w:type="spellStart"/>
      <w:r w:rsidRPr="00825563">
        <w:rPr>
          <w:rFonts w:cs="Arial"/>
        </w:rPr>
        <w:t>EoU</w:t>
      </w:r>
      <w:proofErr w:type="spellEnd"/>
      <w:r w:rsidRPr="00825563">
        <w:rPr>
          <w:rFonts w:cs="Arial"/>
        </w:rPr>
        <w:t xml:space="preserve"> Navigation Methods</w:t>
      </w:r>
      <w:bookmarkEnd w:id="124"/>
    </w:p>
    <w:p w:rsidR="0088093E" w:rsidRPr="00825563" w:rsidRDefault="0088093E" w:rsidP="0088093E">
      <w:pPr>
        <w:pStyle w:val="BodyText"/>
        <w:rPr>
          <w:rFonts w:ascii="Arial" w:hAnsi="Arial" w:cs="Arial"/>
          <w:color w:val="FF0000"/>
        </w:rPr>
      </w:pPr>
      <w:r w:rsidRPr="00825563">
        <w:rPr>
          <w:rFonts w:ascii="Arial" w:hAnsi="Arial" w:cs="Arial"/>
          <w:color w:val="FF0000"/>
        </w:rPr>
        <w:t>Results</w:t>
      </w:r>
    </w:p>
    <w:p w:rsidR="0088093E" w:rsidRPr="00825563" w:rsidRDefault="0088093E" w:rsidP="0088093E">
      <w:pPr>
        <w:pStyle w:val="Heading2"/>
        <w:numPr>
          <w:ilvl w:val="1"/>
          <w:numId w:val="30"/>
        </w:numPr>
        <w:ind w:left="578" w:hanging="578"/>
        <w:rPr>
          <w:rFonts w:cs="Arial"/>
        </w:rPr>
      </w:pPr>
      <w:bookmarkStart w:id="125" w:name="_Toc472779924"/>
      <w:r w:rsidRPr="00825563">
        <w:rPr>
          <w:rFonts w:cs="Arial"/>
        </w:rPr>
        <w:t>Problems during testing</w:t>
      </w:r>
      <w:bookmarkEnd w:id="125"/>
    </w:p>
    <w:p w:rsidR="0088093E" w:rsidRPr="00825563" w:rsidRDefault="0088093E" w:rsidP="0088093E">
      <w:pPr>
        <w:pStyle w:val="BodyText"/>
        <w:numPr>
          <w:ilvl w:val="0"/>
          <w:numId w:val="38"/>
        </w:numPr>
        <w:rPr>
          <w:rFonts w:ascii="Arial" w:hAnsi="Arial" w:cs="Arial"/>
          <w:color w:val="FF0000"/>
        </w:rPr>
      </w:pPr>
      <w:r w:rsidRPr="00825563">
        <w:rPr>
          <w:rFonts w:ascii="Arial" w:hAnsi="Arial" w:cs="Arial"/>
          <w:color w:val="FF0000"/>
        </w:rPr>
        <w:t>E.g. the ladder (or other objects) was always visible</w:t>
      </w:r>
    </w:p>
    <w:p w:rsidR="0088093E" w:rsidRPr="00825563" w:rsidRDefault="0088093E" w:rsidP="0088093E">
      <w:pPr>
        <w:pStyle w:val="BodyText"/>
        <w:numPr>
          <w:ilvl w:val="0"/>
          <w:numId w:val="38"/>
        </w:numPr>
        <w:rPr>
          <w:rFonts w:ascii="Arial" w:hAnsi="Arial" w:cs="Arial"/>
          <w:color w:val="FF0000"/>
        </w:rPr>
      </w:pPr>
      <w:r w:rsidRPr="00825563">
        <w:rPr>
          <w:rFonts w:ascii="Arial" w:hAnsi="Arial" w:cs="Arial"/>
          <w:color w:val="FF0000"/>
        </w:rPr>
        <w:t>Button not easy usable</w:t>
      </w:r>
    </w:p>
    <w:p w:rsidR="0088093E" w:rsidRDefault="0088093E" w:rsidP="0088093E">
      <w:pPr>
        <w:pStyle w:val="BodyText"/>
        <w:numPr>
          <w:ilvl w:val="0"/>
          <w:numId w:val="38"/>
        </w:numPr>
        <w:rPr>
          <w:ins w:id="126" w:author="Groux Marcel (s)" w:date="2017-01-21T18:46:00Z"/>
          <w:rFonts w:ascii="Arial" w:hAnsi="Arial" w:cs="Arial"/>
          <w:color w:val="FF0000"/>
        </w:rPr>
      </w:pPr>
      <w:del w:id="127" w:author="Groux Marcel (s)" w:date="2017-01-21T18:46:00Z">
        <w:r w:rsidRPr="00825563" w:rsidDel="00767D53">
          <w:rPr>
            <w:rFonts w:ascii="Arial" w:hAnsi="Arial" w:cs="Arial"/>
            <w:color w:val="FF0000"/>
          </w:rPr>
          <w:delText>etc.</w:delText>
        </w:r>
      </w:del>
      <w:ins w:id="128" w:author="Groux Marcel (s)" w:date="2017-01-21T18:46:00Z">
        <w:r w:rsidR="00767D53">
          <w:rPr>
            <w:rFonts w:ascii="Arial" w:hAnsi="Arial" w:cs="Arial"/>
            <w:color w:val="FF0000"/>
          </w:rPr>
          <w:t>Jumping is not precise enough</w:t>
        </w:r>
      </w:ins>
    </w:p>
    <w:p w:rsidR="00767D53" w:rsidRDefault="00767D53" w:rsidP="0088093E">
      <w:pPr>
        <w:pStyle w:val="BodyText"/>
        <w:numPr>
          <w:ilvl w:val="0"/>
          <w:numId w:val="38"/>
        </w:numPr>
        <w:rPr>
          <w:ins w:id="129" w:author="Groux Marcel (s)" w:date="2017-01-21T18:46:00Z"/>
          <w:rFonts w:ascii="Arial" w:hAnsi="Arial" w:cs="Arial"/>
          <w:color w:val="FF0000"/>
        </w:rPr>
      </w:pPr>
      <w:ins w:id="130" w:author="Groux Marcel (s)" w:date="2017-01-21T18:46:00Z">
        <w:r>
          <w:rPr>
            <w:rFonts w:ascii="Arial" w:hAnsi="Arial" w:cs="Arial"/>
            <w:color w:val="FF0000"/>
          </w:rPr>
          <w:t>Walking in Place and Walking by Leaning stops instantly when walking into an object</w:t>
        </w:r>
      </w:ins>
    </w:p>
    <w:p w:rsidR="00767D53" w:rsidRPr="00825563" w:rsidRDefault="00232CB8" w:rsidP="0088093E">
      <w:pPr>
        <w:pStyle w:val="BodyText"/>
        <w:numPr>
          <w:ilvl w:val="0"/>
          <w:numId w:val="38"/>
        </w:numPr>
        <w:rPr>
          <w:rFonts w:ascii="Arial" w:hAnsi="Arial" w:cs="Arial"/>
          <w:color w:val="FF0000"/>
        </w:rPr>
      </w:pPr>
      <w:ins w:id="131" w:author="Groux Marcel (s)" w:date="2017-01-21T18:48:00Z">
        <w:r>
          <w:rPr>
            <w:rFonts w:ascii="Arial" w:hAnsi="Arial" w:cs="Arial"/>
            <w:color w:val="FF0000"/>
          </w:rPr>
          <w:t>By walking into a wall, the player is shifte</w:t>
        </w:r>
      </w:ins>
      <w:ins w:id="132" w:author="Groux Marcel (s)" w:date="2017-01-21T18:49:00Z">
        <w:r>
          <w:rPr>
            <w:rFonts w:ascii="Arial" w:hAnsi="Arial" w:cs="Arial"/>
            <w:color w:val="FF0000"/>
          </w:rPr>
          <w:t>d</w:t>
        </w:r>
      </w:ins>
      <w:ins w:id="133" w:author="Groux Marcel (s)" w:date="2017-01-21T18:48:00Z">
        <w:r>
          <w:rPr>
            <w:rFonts w:ascii="Arial" w:hAnsi="Arial" w:cs="Arial"/>
            <w:color w:val="FF0000"/>
          </w:rPr>
          <w:t xml:space="preserve"> backwards.</w:t>
        </w:r>
      </w:ins>
    </w:p>
    <w:p w:rsidR="0088093E" w:rsidRPr="00825563" w:rsidRDefault="0088093E" w:rsidP="0088093E">
      <w:pPr>
        <w:pStyle w:val="Heading1"/>
        <w:rPr>
          <w:rFonts w:cs="Arial"/>
        </w:rPr>
      </w:pPr>
      <w:bookmarkStart w:id="134" w:name="_Toc472779925"/>
      <w:r w:rsidRPr="00825563">
        <w:rPr>
          <w:rFonts w:cs="Arial"/>
        </w:rPr>
        <w:lastRenderedPageBreak/>
        <w:t>Conclusion (BOTH)</w:t>
      </w:r>
      <w:bookmarkEnd w:id="134"/>
    </w:p>
    <w:p w:rsidR="0088093E" w:rsidRPr="00825563" w:rsidRDefault="0088093E" w:rsidP="0088093E">
      <w:pPr>
        <w:pStyle w:val="Heading2"/>
        <w:numPr>
          <w:ilvl w:val="1"/>
          <w:numId w:val="30"/>
        </w:numPr>
        <w:ind w:left="578" w:hanging="578"/>
        <w:rPr>
          <w:rFonts w:cs="Arial"/>
        </w:rPr>
      </w:pPr>
      <w:bookmarkStart w:id="135" w:name="_Toc472779926"/>
      <w:r w:rsidRPr="00825563">
        <w:rPr>
          <w:rFonts w:cs="Arial"/>
        </w:rPr>
        <w:t>Introduction</w:t>
      </w:r>
      <w:bookmarkEnd w:id="135"/>
    </w:p>
    <w:p w:rsidR="0088093E" w:rsidRPr="00825563" w:rsidRDefault="0088093E" w:rsidP="0088093E">
      <w:pPr>
        <w:pStyle w:val="BodyText"/>
        <w:rPr>
          <w:rFonts w:ascii="Arial" w:hAnsi="Arial" w:cs="Arial"/>
          <w:color w:val="FF0000"/>
        </w:rPr>
      </w:pPr>
      <w:bookmarkStart w:id="136" w:name="_GoBack"/>
      <w:r w:rsidRPr="00825563">
        <w:rPr>
          <w:rFonts w:ascii="Arial" w:hAnsi="Arial" w:cs="Arial"/>
          <w:color w:val="FF0000"/>
        </w:rPr>
        <w:t>Intro to conclusion</w:t>
      </w:r>
    </w:p>
    <w:p w:rsidR="0088093E" w:rsidRPr="00825563" w:rsidRDefault="0088093E" w:rsidP="0088093E">
      <w:pPr>
        <w:pStyle w:val="Heading2"/>
        <w:numPr>
          <w:ilvl w:val="1"/>
          <w:numId w:val="30"/>
        </w:numPr>
        <w:ind w:left="578" w:hanging="578"/>
        <w:rPr>
          <w:rFonts w:cs="Arial"/>
        </w:rPr>
      </w:pPr>
      <w:bookmarkStart w:id="137" w:name="_Toc472779927"/>
      <w:bookmarkEnd w:id="136"/>
      <w:r w:rsidRPr="00825563">
        <w:rPr>
          <w:rFonts w:cs="Arial"/>
        </w:rPr>
        <w:t>Insights</w:t>
      </w:r>
      <w:bookmarkEnd w:id="137"/>
    </w:p>
    <w:p w:rsidR="0088093E" w:rsidRPr="00825563" w:rsidRDefault="0088093E" w:rsidP="0088093E">
      <w:pPr>
        <w:pStyle w:val="BodyText"/>
        <w:rPr>
          <w:rFonts w:ascii="Arial" w:hAnsi="Arial" w:cs="Arial"/>
          <w:color w:val="FF0000"/>
          <w:lang w:val="de-CH"/>
        </w:rPr>
      </w:pPr>
      <w:r w:rsidRPr="00825563">
        <w:rPr>
          <w:rFonts w:ascii="Arial" w:hAnsi="Arial" w:cs="Arial"/>
          <w:color w:val="FF0000"/>
          <w:lang w:val="de-CH"/>
        </w:rPr>
        <w:t>Welche Erkenntnisse haben wir gemacht?</w:t>
      </w:r>
    </w:p>
    <w:p w:rsidR="0088093E" w:rsidRPr="00825563" w:rsidRDefault="0088093E" w:rsidP="0088093E">
      <w:pPr>
        <w:pStyle w:val="Heading2"/>
        <w:numPr>
          <w:ilvl w:val="1"/>
          <w:numId w:val="30"/>
        </w:numPr>
        <w:ind w:left="578" w:hanging="578"/>
        <w:rPr>
          <w:rFonts w:cs="Arial"/>
        </w:rPr>
      </w:pPr>
      <w:bookmarkStart w:id="138" w:name="_Toc472779928"/>
      <w:r w:rsidRPr="00825563">
        <w:rPr>
          <w:rFonts w:cs="Arial"/>
        </w:rPr>
        <w:t>Suggestions</w:t>
      </w:r>
      <w:bookmarkEnd w:id="138"/>
      <w:r w:rsidRPr="00825563">
        <w:rPr>
          <w:rFonts w:cs="Arial"/>
        </w:rPr>
        <w:t xml:space="preserve"> </w:t>
      </w:r>
    </w:p>
    <w:p w:rsidR="0088093E" w:rsidRPr="00825563" w:rsidRDefault="0088093E" w:rsidP="0088093E">
      <w:pPr>
        <w:pStyle w:val="BodyText"/>
        <w:rPr>
          <w:rFonts w:ascii="Arial" w:hAnsi="Arial" w:cs="Arial"/>
          <w:color w:val="FF0000"/>
        </w:rPr>
      </w:pPr>
      <w:proofErr w:type="spellStart"/>
      <w:r w:rsidRPr="00825563">
        <w:rPr>
          <w:rFonts w:ascii="Arial" w:hAnsi="Arial" w:cs="Arial"/>
          <w:color w:val="FF0000"/>
        </w:rPr>
        <w:t>Schlussfolgerung</w:t>
      </w:r>
      <w:proofErr w:type="spellEnd"/>
    </w:p>
    <w:p w:rsidR="0088093E" w:rsidRPr="00825563" w:rsidRDefault="0088093E" w:rsidP="0088093E">
      <w:pPr>
        <w:pStyle w:val="BodyText"/>
        <w:rPr>
          <w:rFonts w:ascii="Arial" w:hAnsi="Arial" w:cs="Arial"/>
          <w:color w:val="FF0000"/>
        </w:rPr>
      </w:pPr>
      <w:proofErr w:type="spellStart"/>
      <w:r w:rsidRPr="00825563">
        <w:rPr>
          <w:rFonts w:ascii="Arial" w:hAnsi="Arial" w:cs="Arial"/>
          <w:color w:val="FF0000"/>
        </w:rPr>
        <w:t>Konzept</w:t>
      </w:r>
      <w:proofErr w:type="spellEnd"/>
      <w:r w:rsidRPr="00825563">
        <w:rPr>
          <w:rFonts w:ascii="Arial" w:hAnsi="Arial" w:cs="Arial"/>
          <w:color w:val="FF0000"/>
        </w:rPr>
        <w:t xml:space="preserve"> Suggestions which </w:t>
      </w:r>
      <w:proofErr w:type="spellStart"/>
      <w:r w:rsidRPr="00825563">
        <w:rPr>
          <w:rFonts w:ascii="Arial" w:hAnsi="Arial" w:cs="Arial"/>
          <w:color w:val="FF0000"/>
        </w:rPr>
        <w:t>NavMet</w:t>
      </w:r>
      <w:proofErr w:type="spellEnd"/>
      <w:r w:rsidRPr="00825563">
        <w:rPr>
          <w:rFonts w:ascii="Arial" w:hAnsi="Arial" w:cs="Arial"/>
          <w:color w:val="FF0000"/>
        </w:rPr>
        <w:t xml:space="preserve"> where to use</w:t>
      </w:r>
    </w:p>
    <w:p w:rsidR="0088093E" w:rsidRPr="00825563" w:rsidRDefault="0088093E" w:rsidP="0088093E">
      <w:pPr>
        <w:pStyle w:val="BodyText"/>
        <w:rPr>
          <w:rFonts w:ascii="Arial" w:hAnsi="Arial" w:cs="Arial"/>
          <w:color w:val="FF0000"/>
        </w:rPr>
      </w:pPr>
      <w:proofErr w:type="spellStart"/>
      <w:r w:rsidRPr="00825563">
        <w:rPr>
          <w:rFonts w:ascii="Arial" w:hAnsi="Arial" w:cs="Arial"/>
          <w:color w:val="FF0000"/>
        </w:rPr>
        <w:t>Entwicklungsprozess</w:t>
      </w:r>
      <w:proofErr w:type="spellEnd"/>
    </w:p>
    <w:p w:rsidR="0088093E" w:rsidRPr="00825563" w:rsidRDefault="0088093E" w:rsidP="0088093E">
      <w:pPr>
        <w:pStyle w:val="BodyText"/>
        <w:rPr>
          <w:rFonts w:ascii="Arial" w:hAnsi="Arial" w:cs="Arial"/>
          <w:color w:val="FF0000"/>
        </w:rPr>
      </w:pPr>
    </w:p>
    <w:p w:rsidR="0088093E" w:rsidRPr="00825563" w:rsidRDefault="0088093E" w:rsidP="0088093E">
      <w:pPr>
        <w:pStyle w:val="Heading1"/>
        <w:rPr>
          <w:rFonts w:cs="Arial"/>
        </w:rPr>
      </w:pPr>
      <w:bookmarkStart w:id="139" w:name="_Toc472779929"/>
      <w:r w:rsidRPr="00825563">
        <w:rPr>
          <w:rFonts w:cs="Arial"/>
        </w:rPr>
        <w:lastRenderedPageBreak/>
        <w:t>Further Steps</w:t>
      </w:r>
      <w:bookmarkEnd w:id="139"/>
    </w:p>
    <w:p w:rsidR="0088093E" w:rsidRPr="00825563" w:rsidRDefault="0088093E" w:rsidP="0088093E">
      <w:pPr>
        <w:pStyle w:val="Heading2"/>
        <w:numPr>
          <w:ilvl w:val="1"/>
          <w:numId w:val="30"/>
        </w:numPr>
        <w:ind w:left="578" w:hanging="578"/>
        <w:rPr>
          <w:rFonts w:cs="Arial"/>
        </w:rPr>
      </w:pPr>
      <w:bookmarkStart w:id="140" w:name="_Toc472779930"/>
      <w:r w:rsidRPr="00825563">
        <w:rPr>
          <w:rFonts w:cs="Arial"/>
        </w:rPr>
        <w:t>Introduction</w:t>
      </w:r>
      <w:bookmarkEnd w:id="140"/>
    </w:p>
    <w:p w:rsidR="0088093E" w:rsidRPr="00B15DA6" w:rsidRDefault="0088093E" w:rsidP="0088093E">
      <w:pPr>
        <w:pStyle w:val="BodyText"/>
        <w:rPr>
          <w:rFonts w:ascii="Arial" w:hAnsi="Arial" w:cs="Arial"/>
          <w:color w:val="00B050"/>
        </w:rPr>
      </w:pPr>
      <w:r w:rsidRPr="00B15DA6">
        <w:rPr>
          <w:rFonts w:ascii="Arial" w:hAnsi="Arial" w:cs="Arial"/>
          <w:color w:val="00B050"/>
        </w:rPr>
        <w:t>This chapter discusses various topics that could have been implemented into the project. Those topics could be implemented in a further project.</w:t>
      </w:r>
    </w:p>
    <w:p w:rsidR="0088093E" w:rsidRPr="00825563" w:rsidRDefault="0088093E" w:rsidP="0088093E">
      <w:pPr>
        <w:pStyle w:val="Heading2"/>
        <w:numPr>
          <w:ilvl w:val="1"/>
          <w:numId w:val="30"/>
        </w:numPr>
        <w:ind w:left="578" w:hanging="578"/>
        <w:rPr>
          <w:rFonts w:cs="Arial"/>
        </w:rPr>
      </w:pPr>
      <w:bookmarkStart w:id="141" w:name="_Toc472779931"/>
      <w:r w:rsidRPr="00825563">
        <w:rPr>
          <w:rFonts w:cs="Arial"/>
        </w:rPr>
        <w:t>Marketplace UE4 / Unity3D</w:t>
      </w:r>
      <w:bookmarkEnd w:id="141"/>
    </w:p>
    <w:p w:rsidR="0088093E" w:rsidRPr="00D4743A" w:rsidRDefault="0088093E" w:rsidP="0088093E">
      <w:pPr>
        <w:pStyle w:val="BodyText"/>
        <w:rPr>
          <w:rFonts w:ascii="Arial" w:hAnsi="Arial" w:cs="Arial"/>
          <w:color w:val="00B050"/>
        </w:rPr>
      </w:pPr>
      <w:r w:rsidRPr="00D4743A">
        <w:rPr>
          <w:rFonts w:ascii="Arial" w:hAnsi="Arial" w:cs="Arial"/>
          <w:color w:val="00B050"/>
        </w:rPr>
        <w:t>The possibilities to create navigational assets for Unreal Engine 4 or Unity3D would help to drive the community forward, instead of just creating an asset and throwing it out there it should be researched first what is already available from the community. And then you could think about extending what is already there with what you have in mind.</w:t>
      </w:r>
    </w:p>
    <w:p w:rsidR="0088093E" w:rsidRPr="00825563" w:rsidRDefault="0088093E" w:rsidP="0088093E">
      <w:pPr>
        <w:pStyle w:val="Heading2"/>
        <w:numPr>
          <w:ilvl w:val="1"/>
          <w:numId w:val="30"/>
        </w:numPr>
        <w:ind w:left="578" w:hanging="578"/>
        <w:rPr>
          <w:rFonts w:cs="Arial"/>
        </w:rPr>
      </w:pPr>
      <w:bookmarkStart w:id="142" w:name="_Toc472779932"/>
      <w:r w:rsidRPr="00825563">
        <w:rPr>
          <w:rFonts w:cs="Arial"/>
        </w:rPr>
        <w:t>Graphical Navigation Menu / UI</w:t>
      </w:r>
      <w:bookmarkEnd w:id="142"/>
    </w:p>
    <w:p w:rsidR="0088093E" w:rsidRPr="00D4743A" w:rsidRDefault="0088093E" w:rsidP="0088093E">
      <w:pPr>
        <w:pStyle w:val="BodyText"/>
        <w:rPr>
          <w:rFonts w:ascii="Arial" w:hAnsi="Arial" w:cs="Arial"/>
          <w:color w:val="00B050"/>
        </w:rPr>
      </w:pPr>
      <w:r w:rsidRPr="00D4743A">
        <w:rPr>
          <w:rFonts w:ascii="Arial" w:hAnsi="Arial" w:cs="Arial"/>
          <w:color w:val="00B050"/>
        </w:rPr>
        <w:t>A Graphical Navigation Menu should be implemented such that Users can handle the product when they come in first contact with it, so that no explanation is necessary. There is also a possibility to explain how the different methods work, e.g. with videos integrated in the UI.</w:t>
      </w:r>
    </w:p>
    <w:p w:rsidR="0088093E" w:rsidRPr="00825563" w:rsidRDefault="0088093E" w:rsidP="0088093E">
      <w:pPr>
        <w:pStyle w:val="Heading2"/>
        <w:numPr>
          <w:ilvl w:val="1"/>
          <w:numId w:val="30"/>
        </w:numPr>
        <w:ind w:left="578" w:hanging="578"/>
        <w:rPr>
          <w:rFonts w:cs="Arial"/>
        </w:rPr>
      </w:pPr>
      <w:bookmarkStart w:id="143" w:name="_Toc472779933"/>
      <w:r w:rsidRPr="00825563">
        <w:rPr>
          <w:rFonts w:cs="Arial"/>
        </w:rPr>
        <w:t>Composition of Navigation methods</w:t>
      </w:r>
      <w:bookmarkEnd w:id="143"/>
    </w:p>
    <w:p w:rsidR="0088093E" w:rsidRPr="00D4743A" w:rsidRDefault="0088093E" w:rsidP="0088093E">
      <w:pPr>
        <w:pStyle w:val="BodyText"/>
        <w:rPr>
          <w:rFonts w:ascii="Arial" w:hAnsi="Arial" w:cs="Arial"/>
          <w:color w:val="00B050"/>
        </w:rPr>
      </w:pPr>
      <w:r w:rsidRPr="00D4743A">
        <w:rPr>
          <w:rFonts w:ascii="Arial" w:hAnsi="Arial" w:cs="Arial"/>
          <w:color w:val="00B050"/>
        </w:rPr>
        <w:t>The combination of different navigation methods could create composite movement methods that are put together because of their contrary strengths and weaknesses. E.g. a teleportation method that is accurate, combined together with a less accurate movement method like walking in place, which is a fast reacting movement method, in contrary to the teleportation method.</w:t>
      </w:r>
    </w:p>
    <w:p w:rsidR="0088093E" w:rsidRPr="00D4743A" w:rsidRDefault="0088093E" w:rsidP="0088093E">
      <w:pPr>
        <w:pStyle w:val="BodyText"/>
        <w:rPr>
          <w:rFonts w:ascii="Arial" w:hAnsi="Arial" w:cs="Arial"/>
          <w:color w:val="00B050"/>
        </w:rPr>
      </w:pPr>
    </w:p>
    <w:p w:rsidR="0088093E" w:rsidRPr="00825563" w:rsidRDefault="0088093E" w:rsidP="0088093E">
      <w:pPr>
        <w:pStyle w:val="Heading1"/>
        <w:rPr>
          <w:rFonts w:cs="Arial"/>
        </w:rPr>
      </w:pPr>
      <w:bookmarkStart w:id="144" w:name="_Toc472779934"/>
      <w:r w:rsidRPr="00825563">
        <w:rPr>
          <w:rFonts w:cs="Arial"/>
        </w:rPr>
        <w:lastRenderedPageBreak/>
        <w:t>Reflection (Both)</w:t>
      </w:r>
      <w:bookmarkEnd w:id="144"/>
    </w:p>
    <w:p w:rsidR="0088093E" w:rsidRPr="00825563" w:rsidRDefault="0088093E" w:rsidP="0088093E">
      <w:pPr>
        <w:pStyle w:val="Heading2"/>
        <w:numPr>
          <w:ilvl w:val="1"/>
          <w:numId w:val="30"/>
        </w:numPr>
        <w:ind w:left="578" w:hanging="578"/>
        <w:rPr>
          <w:rFonts w:cs="Arial"/>
        </w:rPr>
      </w:pPr>
      <w:bookmarkStart w:id="145" w:name="_Toc472779935"/>
      <w:r w:rsidRPr="00825563">
        <w:rPr>
          <w:rFonts w:cs="Arial"/>
        </w:rPr>
        <w:t>Introduction</w:t>
      </w:r>
      <w:bookmarkEnd w:id="145"/>
    </w:p>
    <w:p w:rsidR="0088093E" w:rsidRPr="00D4743A" w:rsidRDefault="0088093E" w:rsidP="0088093E">
      <w:pPr>
        <w:pStyle w:val="BodyText"/>
        <w:rPr>
          <w:rFonts w:ascii="Arial" w:hAnsi="Arial" w:cs="Arial"/>
          <w:color w:val="00B050"/>
        </w:rPr>
      </w:pPr>
      <w:r w:rsidRPr="00D4743A">
        <w:rPr>
          <w:rFonts w:ascii="Arial" w:hAnsi="Arial" w:cs="Arial"/>
          <w:color w:val="00B050"/>
        </w:rPr>
        <w:t>In this chapter we reflect on our project work. We will talk about what we have learned / gained, what was good or bad and our time management. Furthermore, we will reflect on the collaboration within the team and with the coaches.</w:t>
      </w:r>
    </w:p>
    <w:p w:rsidR="0088093E" w:rsidRPr="00825563" w:rsidRDefault="0088093E" w:rsidP="0088093E">
      <w:pPr>
        <w:pStyle w:val="Heading2"/>
        <w:numPr>
          <w:ilvl w:val="1"/>
          <w:numId w:val="30"/>
        </w:numPr>
        <w:ind w:left="578" w:hanging="578"/>
        <w:rPr>
          <w:rFonts w:cs="Arial"/>
        </w:rPr>
      </w:pPr>
      <w:bookmarkStart w:id="146" w:name="_Toc472779936"/>
      <w:r w:rsidRPr="00825563">
        <w:rPr>
          <w:rFonts w:cs="Arial"/>
        </w:rPr>
        <w:t>Lessons Learned</w:t>
      </w:r>
      <w:bookmarkEnd w:id="146"/>
    </w:p>
    <w:p w:rsidR="0088093E" w:rsidRPr="00825563" w:rsidRDefault="0088093E" w:rsidP="0088093E">
      <w:pPr>
        <w:pStyle w:val="Heading3"/>
        <w:rPr>
          <w:rFonts w:cs="Arial"/>
        </w:rPr>
      </w:pPr>
      <w:bookmarkStart w:id="147" w:name="_Toc472779937"/>
      <w:r w:rsidRPr="00825563">
        <w:rPr>
          <w:rFonts w:cs="Arial"/>
        </w:rPr>
        <w:t xml:space="preserve">Dominic </w:t>
      </w:r>
      <w:proofErr w:type="spellStart"/>
      <w:r w:rsidRPr="00825563">
        <w:rPr>
          <w:rFonts w:cs="Arial"/>
        </w:rPr>
        <w:t>Bär</w:t>
      </w:r>
      <w:bookmarkEnd w:id="147"/>
      <w:proofErr w:type="spellEnd"/>
    </w:p>
    <w:p w:rsidR="0088093E" w:rsidRPr="00D4743A" w:rsidRDefault="0088093E" w:rsidP="0088093E">
      <w:pPr>
        <w:pStyle w:val="BodyText"/>
        <w:rPr>
          <w:rFonts w:ascii="Arial" w:hAnsi="Arial" w:cs="Arial"/>
          <w:color w:val="00B050"/>
        </w:rPr>
      </w:pPr>
      <w:r w:rsidRPr="00D4743A">
        <w:rPr>
          <w:rFonts w:ascii="Arial" w:hAnsi="Arial" w:cs="Arial"/>
          <w:color w:val="00B050"/>
        </w:rPr>
        <w:t>During this project I how important a well-constructed time management constantly work on a project. To plan and estimate how long it takes for each task to be finished and to calculate enough slack time for unexpected incidents are the key components for a successful time management.</w:t>
      </w:r>
    </w:p>
    <w:p w:rsidR="0088093E" w:rsidRDefault="0088093E" w:rsidP="0088093E">
      <w:pPr>
        <w:pStyle w:val="BodyText"/>
        <w:rPr>
          <w:rFonts w:ascii="Arial" w:hAnsi="Arial" w:cs="Arial"/>
          <w:color w:val="00B050"/>
        </w:rPr>
      </w:pPr>
      <w:r w:rsidRPr="00D4743A">
        <w:rPr>
          <w:rFonts w:ascii="Arial" w:hAnsi="Arial" w:cs="Arial"/>
          <w:color w:val="00B050"/>
        </w:rPr>
        <w:t>Prior to the project I had no knowledge and experience working with the used game engine UnrealEngine4. After working with the engine for half a year now I cannot say that I mastered the creation of applications with the engine but that I learned at least the basics on which I can build up and further expand my knowledge. Nevertheless, I am still at the beginning on learning the potential and possibilities of the engine.</w:t>
      </w:r>
    </w:p>
    <w:p w:rsidR="0088093E" w:rsidRDefault="0088093E" w:rsidP="0088093E">
      <w:pPr>
        <w:pStyle w:val="BodyText"/>
        <w:rPr>
          <w:rFonts w:ascii="Arial" w:hAnsi="Arial" w:cs="Arial"/>
          <w:color w:val="00B050"/>
        </w:rPr>
      </w:pPr>
      <w:r>
        <w:rPr>
          <w:rFonts w:ascii="Arial" w:hAnsi="Arial" w:cs="Arial"/>
          <w:color w:val="00B050"/>
        </w:rPr>
        <w:t>The testing was another problem we stumbled upon. At first we did not know, what and how we want to test the prototype and how much time and participants for that are needed. We knew that many of our colleges were interested in testing since during the semester we were asked a lot if they could come and test and play some virtual reality games. This told us that we had interested people to test and that it would not be that hard to get a decent number of test participants. However, for a further project it would be necessary to know what and how you want to test while you are implementing. This would have saved us a lot of time.</w:t>
      </w:r>
    </w:p>
    <w:p w:rsidR="0088093E" w:rsidRDefault="0088093E" w:rsidP="0088093E">
      <w:pPr>
        <w:pStyle w:val="BodyText"/>
        <w:rPr>
          <w:rFonts w:ascii="Arial" w:hAnsi="Arial" w:cs="Arial"/>
          <w:color w:val="00B050"/>
        </w:rPr>
      </w:pPr>
      <w:r>
        <w:rPr>
          <w:rFonts w:ascii="Arial" w:hAnsi="Arial" w:cs="Arial"/>
          <w:color w:val="00B050"/>
        </w:rPr>
        <w:t>Working with Marcel was nothing new for me. We worked together in the projects one and two and got to know each other and how the we work there. During the project he was very understanding and helped me a lot with the UnrealEnging4 problems, to understand them and to be able to fulfil my part.</w:t>
      </w:r>
    </w:p>
    <w:p w:rsidR="0088093E" w:rsidRPr="00825563" w:rsidRDefault="0088093E" w:rsidP="0088093E">
      <w:pPr>
        <w:pStyle w:val="Heading3"/>
        <w:rPr>
          <w:rFonts w:cs="Arial"/>
        </w:rPr>
      </w:pPr>
      <w:bookmarkStart w:id="148" w:name="_Toc472779938"/>
      <w:r w:rsidRPr="00825563">
        <w:rPr>
          <w:rFonts w:cs="Arial"/>
        </w:rPr>
        <w:t>Marcel Groux</w:t>
      </w:r>
      <w:bookmarkEnd w:id="148"/>
    </w:p>
    <w:p w:rsidR="0088093E" w:rsidRPr="00765D6D" w:rsidRDefault="0088093E" w:rsidP="0088093E">
      <w:pPr>
        <w:pStyle w:val="BodyText"/>
        <w:rPr>
          <w:rFonts w:ascii="Arial" w:hAnsi="Arial" w:cs="Arial"/>
          <w:color w:val="00B050"/>
        </w:rPr>
      </w:pPr>
      <w:r w:rsidRPr="00765D6D">
        <w:rPr>
          <w:rFonts w:ascii="Arial" w:hAnsi="Arial" w:cs="Arial"/>
          <w:color w:val="00B050"/>
        </w:rPr>
        <w:t xml:space="preserve">I enjoyed learning the UnrealEngine4 a lot. It was nice to get used to program with the HTC </w:t>
      </w:r>
      <w:proofErr w:type="spellStart"/>
      <w:r w:rsidRPr="00765D6D">
        <w:rPr>
          <w:rFonts w:ascii="Arial" w:hAnsi="Arial" w:cs="Arial"/>
          <w:color w:val="00B050"/>
        </w:rPr>
        <w:t>Vive</w:t>
      </w:r>
      <w:proofErr w:type="spellEnd"/>
      <w:r w:rsidRPr="00765D6D">
        <w:rPr>
          <w:rFonts w:ascii="Arial" w:hAnsi="Arial" w:cs="Arial"/>
          <w:color w:val="00B050"/>
        </w:rPr>
        <w:t xml:space="preserve"> and the UnrealEngine4, since there isn't that much documentation around.</w:t>
      </w:r>
    </w:p>
    <w:p w:rsidR="0088093E" w:rsidRPr="00765D6D" w:rsidRDefault="0088093E" w:rsidP="0088093E">
      <w:pPr>
        <w:pStyle w:val="BodyText"/>
        <w:rPr>
          <w:rFonts w:ascii="Arial" w:hAnsi="Arial" w:cs="Arial"/>
          <w:color w:val="00B050"/>
        </w:rPr>
      </w:pPr>
      <w:r w:rsidRPr="00765D6D">
        <w:rPr>
          <w:rFonts w:ascii="Arial" w:hAnsi="Arial" w:cs="Arial"/>
          <w:color w:val="00B050"/>
        </w:rPr>
        <w:t>There were always these strange jumps in development, as soon as we knew how to implement something it was implemented instantly in comparison to getting the know-how, which took a lot more time.</w:t>
      </w:r>
    </w:p>
    <w:p w:rsidR="0088093E" w:rsidRPr="00765D6D" w:rsidRDefault="0088093E" w:rsidP="0088093E">
      <w:pPr>
        <w:pStyle w:val="BodyText"/>
        <w:rPr>
          <w:rFonts w:ascii="Arial" w:hAnsi="Arial" w:cs="Arial"/>
          <w:color w:val="00B050"/>
        </w:rPr>
      </w:pPr>
      <w:r w:rsidRPr="00765D6D">
        <w:rPr>
          <w:rFonts w:ascii="Arial" w:hAnsi="Arial" w:cs="Arial"/>
          <w:color w:val="00B050"/>
        </w:rPr>
        <w:lastRenderedPageBreak/>
        <w:t>The workflow of putting the headset on and testing some navigation method, and putting it down again and putting it on again is really distracting, there are workarounds, but they are slow and annoying. I ended up strapping the HMD on and off every 10 minutes or less when I was testing methods out.</w:t>
      </w:r>
    </w:p>
    <w:p w:rsidR="0088093E" w:rsidRPr="00765D6D" w:rsidRDefault="0088093E" w:rsidP="0088093E">
      <w:pPr>
        <w:pStyle w:val="BodyText"/>
        <w:rPr>
          <w:rFonts w:ascii="Arial" w:hAnsi="Arial" w:cs="Arial"/>
          <w:color w:val="00B050"/>
        </w:rPr>
      </w:pPr>
      <w:r w:rsidRPr="00765D6D">
        <w:rPr>
          <w:rFonts w:ascii="Arial" w:hAnsi="Arial" w:cs="Arial"/>
          <w:color w:val="00B050"/>
        </w:rPr>
        <w:t xml:space="preserve">Getting used to the HTC </w:t>
      </w:r>
      <w:proofErr w:type="spellStart"/>
      <w:r w:rsidRPr="00765D6D">
        <w:rPr>
          <w:rFonts w:ascii="Arial" w:hAnsi="Arial" w:cs="Arial"/>
          <w:color w:val="00B050"/>
        </w:rPr>
        <w:t>Vive</w:t>
      </w:r>
      <w:proofErr w:type="spellEnd"/>
      <w:r w:rsidRPr="00765D6D">
        <w:rPr>
          <w:rFonts w:ascii="Arial" w:hAnsi="Arial" w:cs="Arial"/>
          <w:color w:val="00B050"/>
        </w:rPr>
        <w:t xml:space="preserve"> was a time consuming part, it sometimes was not working, and we needed to learn what to do when it wasn't working, after an update for the base-station I ended up reloading older firmware to the base-station, because one of them wasn't functioning properly. As we worked extensively with the HTC </w:t>
      </w:r>
      <w:proofErr w:type="spellStart"/>
      <w:r w:rsidRPr="00765D6D">
        <w:rPr>
          <w:rFonts w:ascii="Arial" w:hAnsi="Arial" w:cs="Arial"/>
          <w:color w:val="00B050"/>
        </w:rPr>
        <w:t>Vive</w:t>
      </w:r>
      <w:proofErr w:type="spellEnd"/>
      <w:r w:rsidRPr="00765D6D">
        <w:rPr>
          <w:rFonts w:ascii="Arial" w:hAnsi="Arial" w:cs="Arial"/>
          <w:color w:val="00B050"/>
        </w:rPr>
        <w:t>, we shouldn't have taken for granted that it will always work.</w:t>
      </w:r>
    </w:p>
    <w:p w:rsidR="0088093E" w:rsidRDefault="0088093E" w:rsidP="0088093E">
      <w:pPr>
        <w:pStyle w:val="BodyText"/>
        <w:rPr>
          <w:rFonts w:ascii="Arial" w:hAnsi="Arial" w:cs="Arial"/>
          <w:color w:val="00B050"/>
        </w:rPr>
      </w:pPr>
      <w:r w:rsidRPr="00765D6D">
        <w:rPr>
          <w:rFonts w:ascii="Arial" w:hAnsi="Arial" w:cs="Arial"/>
          <w:color w:val="00B050"/>
        </w:rPr>
        <w:t xml:space="preserve">Meanwhile the project I did had a lot of errors. It would've been better to finish the small work and then move on, but I didn't want to do the small tasks because I thought there were other priorities (challenges) that are more important or dangerous to not leave them back out unconsidered. This was an error, instead of searching for new challenges I should finish the obvious things first, this would have </w:t>
      </w:r>
    </w:p>
    <w:p w:rsidR="0088093E" w:rsidRPr="00765D6D" w:rsidRDefault="0088093E" w:rsidP="0088093E">
      <w:pPr>
        <w:pStyle w:val="BodyText"/>
        <w:rPr>
          <w:rFonts w:ascii="Arial" w:hAnsi="Arial" w:cs="Arial"/>
          <w:color w:val="00B050"/>
        </w:rPr>
      </w:pPr>
      <w:r w:rsidRPr="00765D6D">
        <w:rPr>
          <w:rFonts w:ascii="Arial" w:hAnsi="Arial" w:cs="Arial"/>
          <w:color w:val="00B050"/>
        </w:rPr>
        <w:t xml:space="preserve">given me new challenges I couldn't foresee. </w:t>
      </w:r>
    </w:p>
    <w:p w:rsidR="0088093E" w:rsidRPr="00765D6D" w:rsidRDefault="0088093E" w:rsidP="0088093E">
      <w:pPr>
        <w:pStyle w:val="BodyText"/>
        <w:rPr>
          <w:rFonts w:ascii="Arial" w:hAnsi="Arial" w:cs="Arial"/>
          <w:color w:val="00B050"/>
        </w:rPr>
      </w:pPr>
      <w:r w:rsidRPr="00765D6D">
        <w:rPr>
          <w:rFonts w:ascii="Arial" w:hAnsi="Arial" w:cs="Arial"/>
          <w:color w:val="00B050"/>
        </w:rPr>
        <w:t>It comes down to the following famous quote: "Start by doing what's necessary; then do what's possible; and suddenly you are doing the impossible." -Francis of Assisi. This is my workflow from now on.</w:t>
      </w:r>
    </w:p>
    <w:p w:rsidR="0088093E" w:rsidRPr="00765D6D" w:rsidRDefault="0088093E" w:rsidP="0088093E">
      <w:pPr>
        <w:pStyle w:val="BodyText"/>
        <w:rPr>
          <w:rFonts w:ascii="Arial" w:hAnsi="Arial" w:cs="Arial"/>
          <w:color w:val="00B050"/>
        </w:rPr>
      </w:pPr>
      <w:r w:rsidRPr="00765D6D">
        <w:rPr>
          <w:rFonts w:ascii="Arial" w:hAnsi="Arial" w:cs="Arial"/>
          <w:color w:val="00B050"/>
        </w:rPr>
        <w:t>In the project week we struggled and we were behind schedule after the first day. We should have instantly re-evaluated the situation and decide to slow the process down at least at the beginning, so we could've helped out each other. This was a big error. Deadlines that were missed during the project week, weren't right away re-evaluated. In retrospect, we should have talked right away with each other.</w:t>
      </w:r>
    </w:p>
    <w:p w:rsidR="0088093E" w:rsidRPr="00765D6D" w:rsidRDefault="0088093E" w:rsidP="0088093E">
      <w:pPr>
        <w:pStyle w:val="BodyText"/>
        <w:rPr>
          <w:rFonts w:ascii="Arial" w:hAnsi="Arial" w:cs="Arial"/>
          <w:color w:val="00B050"/>
        </w:rPr>
      </w:pPr>
      <w:r w:rsidRPr="00765D6D">
        <w:rPr>
          <w:rFonts w:ascii="Arial" w:hAnsi="Arial" w:cs="Arial"/>
          <w:color w:val="00B050"/>
        </w:rPr>
        <w:t>Later I found out that testing needs a lot of time, there is a lot to do in the preparation of the tests and also in the evaluation of the tests. I'm very grateful that we could plan and fix dates quickly, so that we could test in the same week when we were ready. In the future we should fix dates and invite people earlier, so that the timeslots we have are fully saturated.</w:t>
      </w:r>
    </w:p>
    <w:p w:rsidR="0088093E" w:rsidRPr="00765D6D" w:rsidRDefault="0088093E" w:rsidP="0088093E">
      <w:pPr>
        <w:pStyle w:val="BodyText"/>
        <w:rPr>
          <w:rFonts w:ascii="Arial" w:hAnsi="Arial" w:cs="Arial"/>
          <w:color w:val="00B050"/>
        </w:rPr>
      </w:pPr>
      <w:r w:rsidRPr="00765D6D">
        <w:rPr>
          <w:rFonts w:ascii="Arial" w:hAnsi="Arial" w:cs="Arial"/>
          <w:color w:val="00B050"/>
        </w:rPr>
        <w:t>Dominic is a forthcoming person, I enjoyed working with him a lot! I'm really grateful for all the work that he did and I'm proud to have done my part for this project.</w:t>
      </w:r>
    </w:p>
    <w:p w:rsidR="0088093E" w:rsidRPr="00825563" w:rsidRDefault="0088093E" w:rsidP="0088093E">
      <w:pPr>
        <w:pStyle w:val="Heading2"/>
        <w:numPr>
          <w:ilvl w:val="1"/>
          <w:numId w:val="30"/>
        </w:numPr>
        <w:ind w:left="578" w:hanging="578"/>
        <w:rPr>
          <w:rFonts w:cs="Arial"/>
        </w:rPr>
      </w:pPr>
      <w:bookmarkStart w:id="149" w:name="_Toc472779939"/>
      <w:r w:rsidRPr="00825563">
        <w:rPr>
          <w:rFonts w:cs="Arial"/>
        </w:rPr>
        <w:t>Time Management</w:t>
      </w:r>
      <w:bookmarkEnd w:id="149"/>
    </w:p>
    <w:p w:rsidR="0088093E" w:rsidRPr="00D4743A" w:rsidRDefault="0088093E" w:rsidP="0088093E">
      <w:pPr>
        <w:pStyle w:val="BodyText"/>
        <w:rPr>
          <w:rFonts w:ascii="Arial" w:hAnsi="Arial" w:cs="Arial"/>
          <w:color w:val="00B050"/>
        </w:rPr>
      </w:pPr>
      <w:r w:rsidRPr="00D4743A">
        <w:rPr>
          <w:rFonts w:ascii="Arial" w:hAnsi="Arial" w:cs="Arial"/>
          <w:color w:val="00B050"/>
        </w:rPr>
        <w:t>Regarding the time management, we had difficulties to really estimate the needed time for the different tasks. Most of the difficulties with estimating the time for the project were based on the inexperience in the technologies. Especially hard was the calculate the time for the induction of the UnrealEngine4 and other virtual reality aspects since we did not know how effortful these tasks can get. Another difficulty was the at the beginning not defined navigation methods and the not yet clearly defined project goals. Those changed during the project when the prototype took its shape and everything was clearly defined in the project agreement. Furthermore, we had forgotten to include enough slack time in our management which lead to stress during the last few weeks of the semester.</w:t>
      </w:r>
    </w:p>
    <w:p w:rsidR="0088093E" w:rsidRPr="00D4743A" w:rsidRDefault="0088093E" w:rsidP="0088093E">
      <w:pPr>
        <w:pStyle w:val="BodyText"/>
        <w:rPr>
          <w:rFonts w:ascii="Arial" w:hAnsi="Arial" w:cs="Arial"/>
          <w:color w:val="00B050"/>
        </w:rPr>
      </w:pPr>
      <w:r w:rsidRPr="00D4743A">
        <w:rPr>
          <w:rFonts w:ascii="Arial" w:hAnsi="Arial" w:cs="Arial"/>
          <w:color w:val="00B050"/>
        </w:rPr>
        <w:lastRenderedPageBreak/>
        <w:t>For further projects we think the time management is one of the most important tasks for planning the project and the first step to success. Our own time management clearly needs to improve.</w:t>
      </w:r>
    </w:p>
    <w:p w:rsidR="0088093E" w:rsidRPr="00825563" w:rsidRDefault="0088093E" w:rsidP="0088093E">
      <w:pPr>
        <w:pStyle w:val="Heading2"/>
        <w:numPr>
          <w:ilvl w:val="1"/>
          <w:numId w:val="30"/>
        </w:numPr>
        <w:ind w:left="578" w:hanging="578"/>
        <w:rPr>
          <w:rFonts w:cs="Arial"/>
        </w:rPr>
      </w:pPr>
      <w:bookmarkStart w:id="150" w:name="_Toc472779940"/>
      <w:r w:rsidRPr="00825563">
        <w:rPr>
          <w:rFonts w:cs="Arial"/>
        </w:rPr>
        <w:t>Collaboration</w:t>
      </w:r>
      <w:bookmarkEnd w:id="150"/>
    </w:p>
    <w:p w:rsidR="0088093E" w:rsidRPr="00825563" w:rsidRDefault="0088093E" w:rsidP="0088093E">
      <w:pPr>
        <w:pStyle w:val="Heading3"/>
        <w:rPr>
          <w:rFonts w:cs="Arial"/>
        </w:rPr>
      </w:pPr>
      <w:bookmarkStart w:id="151" w:name="_Toc472779941"/>
      <w:r w:rsidRPr="00825563">
        <w:rPr>
          <w:rFonts w:cs="Arial"/>
        </w:rPr>
        <w:t>Team Internal Collaboration</w:t>
      </w:r>
      <w:bookmarkEnd w:id="151"/>
    </w:p>
    <w:p w:rsidR="0088093E" w:rsidRPr="00D4743A" w:rsidRDefault="0088093E" w:rsidP="0088093E">
      <w:pPr>
        <w:pStyle w:val="BodyText"/>
        <w:rPr>
          <w:rFonts w:ascii="Arial" w:hAnsi="Arial" w:cs="Arial"/>
          <w:color w:val="00B050"/>
        </w:rPr>
      </w:pPr>
      <w:r w:rsidRPr="00D4743A">
        <w:rPr>
          <w:rFonts w:ascii="Arial" w:hAnsi="Arial" w:cs="Arial"/>
          <w:color w:val="00B050"/>
        </w:rPr>
        <w:t xml:space="preserve">Due to working together in the projects 1 &amp; 2 we already knew how the other person was working and thus it was quite easy to get used to it again. </w:t>
      </w:r>
    </w:p>
    <w:p w:rsidR="0088093E" w:rsidRPr="00D4743A" w:rsidRDefault="0088093E" w:rsidP="0088093E">
      <w:pPr>
        <w:pStyle w:val="BodyText"/>
        <w:rPr>
          <w:rFonts w:ascii="Arial" w:hAnsi="Arial" w:cs="Arial"/>
          <w:color w:val="00B050"/>
        </w:rPr>
      </w:pPr>
      <w:r w:rsidRPr="00D4743A">
        <w:rPr>
          <w:rFonts w:ascii="Arial" w:hAnsi="Arial" w:cs="Arial"/>
          <w:color w:val="00B050"/>
        </w:rPr>
        <w:t>With the daily maintained Trello board we were able to get a structure in the project and an easy way to assign the various tasks to the better fitting person. In the end we ended up dividing the whole project into two parts, a theoretical and a practical to fit the personality and preferences of each of us.</w:t>
      </w:r>
    </w:p>
    <w:p w:rsidR="0088093E" w:rsidRPr="00825563" w:rsidRDefault="0088093E" w:rsidP="0088093E">
      <w:pPr>
        <w:pStyle w:val="Heading3"/>
        <w:rPr>
          <w:rFonts w:cs="Arial"/>
        </w:rPr>
      </w:pPr>
      <w:bookmarkStart w:id="152" w:name="_Toc472779942"/>
      <w:r w:rsidRPr="00825563">
        <w:rPr>
          <w:rFonts w:cs="Arial"/>
        </w:rPr>
        <w:t>Collaboration with Coaches / Clients</w:t>
      </w:r>
      <w:bookmarkEnd w:id="152"/>
    </w:p>
    <w:p w:rsidR="0088093E" w:rsidRPr="00D4743A" w:rsidRDefault="0088093E" w:rsidP="0088093E">
      <w:pPr>
        <w:pStyle w:val="BodyText"/>
        <w:rPr>
          <w:rFonts w:ascii="Arial" w:hAnsi="Arial" w:cs="Arial"/>
          <w:color w:val="00B050"/>
        </w:rPr>
      </w:pPr>
      <w:r w:rsidRPr="00D4743A">
        <w:rPr>
          <w:rFonts w:ascii="Arial" w:hAnsi="Arial" w:cs="Arial"/>
          <w:color w:val="00B050"/>
        </w:rPr>
        <w:t xml:space="preserve">The collaboration with Simon Marcin and Stefan </w:t>
      </w:r>
      <w:proofErr w:type="spellStart"/>
      <w:r w:rsidRPr="00D4743A">
        <w:rPr>
          <w:rFonts w:ascii="Arial" w:hAnsi="Arial" w:cs="Arial"/>
          <w:color w:val="00B050"/>
        </w:rPr>
        <w:t>Arisona</w:t>
      </w:r>
      <w:proofErr w:type="spellEnd"/>
      <w:r w:rsidRPr="00D4743A">
        <w:rPr>
          <w:rFonts w:ascii="Arial" w:hAnsi="Arial" w:cs="Arial"/>
          <w:color w:val="00B050"/>
        </w:rPr>
        <w:t xml:space="preserve"> was fine. Every week we had a meeting where we shortly discussed the progress of the project. They were motivated to give useful feedback and inputs to help us improve our work. The communication with them was very reliable.</w:t>
      </w:r>
    </w:p>
    <w:p w:rsidR="0088093E" w:rsidRPr="00825563" w:rsidRDefault="0088093E" w:rsidP="0088093E">
      <w:pPr>
        <w:pStyle w:val="Heading3"/>
        <w:rPr>
          <w:rFonts w:cs="Arial"/>
        </w:rPr>
      </w:pPr>
      <w:bookmarkStart w:id="153" w:name="_Toc472779943"/>
      <w:r w:rsidRPr="00825563">
        <w:rPr>
          <w:rFonts w:cs="Arial"/>
        </w:rPr>
        <w:t>Collaboration with the ‘Explorative Navigation in Virtual Reality’ project team</w:t>
      </w:r>
      <w:bookmarkEnd w:id="153"/>
    </w:p>
    <w:p w:rsidR="0088093E" w:rsidRPr="00D4743A" w:rsidRDefault="0088093E" w:rsidP="0088093E">
      <w:pPr>
        <w:pStyle w:val="BodyText"/>
        <w:rPr>
          <w:rFonts w:ascii="Arial" w:hAnsi="Arial" w:cs="Arial"/>
          <w:color w:val="00B050"/>
        </w:rPr>
      </w:pPr>
      <w:r w:rsidRPr="00D4743A">
        <w:rPr>
          <w:rFonts w:ascii="Arial" w:hAnsi="Arial" w:cs="Arial"/>
          <w:color w:val="00B050"/>
        </w:rPr>
        <w:t xml:space="preserve">We were able to share thoughts and ideas with Michael </w:t>
      </w:r>
      <w:proofErr w:type="spellStart"/>
      <w:r w:rsidRPr="00D4743A">
        <w:rPr>
          <w:rFonts w:ascii="Arial" w:hAnsi="Arial" w:cs="Arial"/>
          <w:color w:val="00B050"/>
        </w:rPr>
        <w:t>Läuchli</w:t>
      </w:r>
      <w:proofErr w:type="spellEnd"/>
      <w:r w:rsidRPr="00D4743A">
        <w:rPr>
          <w:rFonts w:ascii="Arial" w:hAnsi="Arial" w:cs="Arial"/>
          <w:color w:val="00B050"/>
        </w:rPr>
        <w:t xml:space="preserve"> and Stefan </w:t>
      </w:r>
      <w:proofErr w:type="spellStart"/>
      <w:r w:rsidRPr="00D4743A">
        <w:rPr>
          <w:rFonts w:ascii="Arial" w:hAnsi="Arial" w:cs="Arial"/>
          <w:color w:val="00B050"/>
        </w:rPr>
        <w:t>Mettler</w:t>
      </w:r>
      <w:proofErr w:type="spellEnd"/>
      <w:r w:rsidRPr="00D4743A">
        <w:rPr>
          <w:rFonts w:ascii="Arial" w:hAnsi="Arial" w:cs="Arial"/>
          <w:color w:val="00B050"/>
        </w:rPr>
        <w:t xml:space="preserve"> of the ‘Explorative Navigation in Virtual Reality’ project team. During the project week in the middle of the semester we shared the </w:t>
      </w:r>
      <w:proofErr w:type="spellStart"/>
      <w:r w:rsidRPr="00D4743A">
        <w:rPr>
          <w:rFonts w:ascii="Arial" w:hAnsi="Arial" w:cs="Arial"/>
          <w:color w:val="00B050"/>
        </w:rPr>
        <w:t>MediaLab</w:t>
      </w:r>
      <w:proofErr w:type="spellEnd"/>
      <w:r w:rsidRPr="00D4743A">
        <w:rPr>
          <w:rFonts w:ascii="Arial" w:hAnsi="Arial" w:cs="Arial"/>
          <w:color w:val="00B050"/>
        </w:rPr>
        <w:t xml:space="preserve"> and the HTC </w:t>
      </w:r>
      <w:proofErr w:type="spellStart"/>
      <w:r w:rsidRPr="00D4743A">
        <w:rPr>
          <w:rFonts w:ascii="Arial" w:hAnsi="Arial" w:cs="Arial"/>
          <w:color w:val="00B050"/>
        </w:rPr>
        <w:t>Vive</w:t>
      </w:r>
      <w:proofErr w:type="spellEnd"/>
      <w:r w:rsidRPr="00D4743A">
        <w:rPr>
          <w:rFonts w:ascii="Arial" w:hAnsi="Arial" w:cs="Arial"/>
          <w:color w:val="00B050"/>
        </w:rPr>
        <w:t xml:space="preserve"> to work on our projects and thus were able to collaborate by sharing insights and ideas.</w:t>
      </w:r>
    </w:p>
    <w:p w:rsidR="0088093E" w:rsidRPr="00825563" w:rsidRDefault="0088093E" w:rsidP="0088093E">
      <w:pPr>
        <w:pStyle w:val="Heading1"/>
        <w:rPr>
          <w:rFonts w:cs="Arial"/>
        </w:rPr>
      </w:pPr>
      <w:bookmarkStart w:id="154" w:name="_Toc472779944"/>
      <w:r w:rsidRPr="00825563">
        <w:rPr>
          <w:rFonts w:cs="Arial"/>
        </w:rPr>
        <w:lastRenderedPageBreak/>
        <w:t>Index of Literature</w:t>
      </w:r>
      <w:bookmarkEnd w:id="154"/>
    </w:p>
    <w:p w:rsidR="0088093E" w:rsidRPr="00825563" w:rsidRDefault="0088093E" w:rsidP="0088093E">
      <w:pPr>
        <w:pStyle w:val="Anhang2"/>
        <w:numPr>
          <w:ilvl w:val="0"/>
          <w:numId w:val="0"/>
        </w:numPr>
        <w:tabs>
          <w:tab w:val="left" w:pos="708"/>
        </w:tabs>
        <w:spacing w:before="100" w:beforeAutospacing="1"/>
        <w:rPr>
          <w:rFonts w:cs="Arial"/>
          <w:lang w:val="de-CH"/>
        </w:rPr>
      </w:pPr>
      <w:bookmarkStart w:id="155" w:name="_Toc472779945"/>
      <w:r w:rsidRPr="00825563">
        <w:rPr>
          <w:rFonts w:cs="Arial"/>
          <w:lang w:val="de-CH"/>
        </w:rPr>
        <w:t>L1.</w:t>
      </w:r>
      <w:r w:rsidRPr="00825563">
        <w:rPr>
          <w:rFonts w:cs="Arial"/>
          <w:lang w:val="de-CH"/>
        </w:rPr>
        <w:tab/>
        <w:t>Internet</w:t>
      </w:r>
      <w:bookmarkEnd w:id="155"/>
    </w:p>
    <w:p w:rsidR="0088093E" w:rsidRPr="00D4743A" w:rsidRDefault="0088093E" w:rsidP="0088093E">
      <w:pPr>
        <w:autoSpaceDE w:val="0"/>
        <w:autoSpaceDN w:val="0"/>
        <w:adjustRightInd w:val="0"/>
        <w:rPr>
          <w:rFonts w:cs="Arial"/>
          <w:color w:val="00B050"/>
        </w:rPr>
      </w:pPr>
      <w:r w:rsidRPr="00D4743A">
        <w:rPr>
          <w:rFonts w:cs="Arial"/>
          <w:color w:val="00B050"/>
          <w:lang w:val="de-CH"/>
        </w:rPr>
        <w:t xml:space="preserve">[1] M. Ward, R. Azuma, R. Benett, S. Gottschalk, H. Fuchs. </w:t>
      </w:r>
      <w:r w:rsidRPr="00D4743A">
        <w:rPr>
          <w:rFonts w:cs="Arial"/>
          <w:color w:val="00B050"/>
        </w:rPr>
        <w:t xml:space="preserve">A Demonstrated Optical Tracker With Scalable Work Area for Head- Mounted Display Systems. </w:t>
      </w:r>
      <w:r w:rsidRPr="00D4743A">
        <w:rPr>
          <w:rFonts w:cs="Arial"/>
          <w:i/>
          <w:color w:val="00B050"/>
        </w:rPr>
        <w:t xml:space="preserve">Department of Computer Science </w:t>
      </w:r>
      <w:proofErr w:type="spellStart"/>
      <w:r w:rsidRPr="00D4743A">
        <w:rPr>
          <w:rFonts w:cs="Arial"/>
          <w:i/>
          <w:color w:val="00B050"/>
        </w:rPr>
        <w:t>Sitterson</w:t>
      </w:r>
      <w:proofErr w:type="spellEnd"/>
      <w:r w:rsidRPr="00D4743A">
        <w:rPr>
          <w:rFonts w:cs="Arial"/>
          <w:i/>
          <w:color w:val="00B050"/>
        </w:rPr>
        <w:t xml:space="preserve"> Hall University of North Carolina Chapel Hill</w:t>
      </w:r>
      <w:r w:rsidRPr="00D4743A">
        <w:rPr>
          <w:rFonts w:cs="Arial"/>
          <w:color w:val="00B050"/>
        </w:rPr>
        <w:t>, NC 27599-3175</w:t>
      </w:r>
    </w:p>
    <w:p w:rsidR="0088093E" w:rsidRPr="00D4743A" w:rsidRDefault="0088093E" w:rsidP="0088093E">
      <w:pPr>
        <w:pStyle w:val="BodyText"/>
        <w:rPr>
          <w:rFonts w:ascii="Arial" w:hAnsi="Arial" w:cs="Arial"/>
          <w:i/>
          <w:color w:val="00B050"/>
        </w:rPr>
      </w:pPr>
      <w:r w:rsidRPr="00D4743A">
        <w:rPr>
          <w:rFonts w:ascii="Arial" w:hAnsi="Arial" w:cs="Arial"/>
          <w:color w:val="00B050"/>
        </w:rPr>
        <w:t xml:space="preserve">[2] S. </w:t>
      </w:r>
      <w:proofErr w:type="spellStart"/>
      <w:r w:rsidRPr="00D4743A">
        <w:rPr>
          <w:rFonts w:ascii="Arial" w:hAnsi="Arial" w:cs="Arial"/>
          <w:color w:val="00B050"/>
        </w:rPr>
        <w:t>Bendiksen</w:t>
      </w:r>
      <w:proofErr w:type="spellEnd"/>
      <w:r w:rsidRPr="00D4743A">
        <w:rPr>
          <w:rFonts w:ascii="Arial" w:hAnsi="Arial" w:cs="Arial"/>
          <w:color w:val="00B050"/>
        </w:rPr>
        <w:t xml:space="preserve">, L. Jorgensen. Balancing the virtual reality experience. </w:t>
      </w:r>
      <w:r w:rsidRPr="00D4743A">
        <w:rPr>
          <w:rFonts w:ascii="Arial" w:hAnsi="Arial" w:cs="Arial"/>
          <w:i/>
          <w:color w:val="00B050"/>
        </w:rPr>
        <w:t>Nord-</w:t>
      </w:r>
      <w:proofErr w:type="spellStart"/>
      <w:r w:rsidRPr="00D4743A">
        <w:rPr>
          <w:rFonts w:ascii="Arial" w:hAnsi="Arial" w:cs="Arial"/>
          <w:i/>
          <w:color w:val="00B050"/>
        </w:rPr>
        <w:t>Trondelag</w:t>
      </w:r>
      <w:proofErr w:type="spellEnd"/>
      <w:r w:rsidRPr="00D4743A">
        <w:rPr>
          <w:rFonts w:ascii="Arial" w:hAnsi="Arial" w:cs="Arial"/>
          <w:i/>
          <w:color w:val="00B050"/>
        </w:rPr>
        <w:t xml:space="preserve"> University College</w:t>
      </w:r>
    </w:p>
    <w:p w:rsidR="0088093E" w:rsidRPr="00D4743A" w:rsidRDefault="0088093E" w:rsidP="0088093E">
      <w:pPr>
        <w:pStyle w:val="BodyText"/>
        <w:rPr>
          <w:rFonts w:ascii="Arial" w:hAnsi="Arial" w:cs="Arial"/>
          <w:color w:val="00B050"/>
        </w:rPr>
      </w:pPr>
      <w:r w:rsidRPr="00D4743A">
        <w:rPr>
          <w:rFonts w:ascii="Arial" w:hAnsi="Arial" w:cs="Arial"/>
          <w:color w:val="00B050"/>
        </w:rPr>
        <w:t xml:space="preserve">[3] R. </w:t>
      </w:r>
      <w:proofErr w:type="spellStart"/>
      <w:r w:rsidRPr="00D4743A">
        <w:rPr>
          <w:rFonts w:ascii="Arial" w:hAnsi="Arial" w:cs="Arial"/>
          <w:color w:val="00B050"/>
        </w:rPr>
        <w:t>Pausch</w:t>
      </w:r>
      <w:proofErr w:type="spellEnd"/>
      <w:r w:rsidRPr="00D4743A">
        <w:rPr>
          <w:rFonts w:ascii="Arial" w:hAnsi="Arial" w:cs="Arial"/>
          <w:color w:val="00B050"/>
        </w:rPr>
        <w:t xml:space="preserve">, J. </w:t>
      </w:r>
      <w:proofErr w:type="spellStart"/>
      <w:r w:rsidRPr="00D4743A">
        <w:rPr>
          <w:rFonts w:ascii="Arial" w:hAnsi="Arial" w:cs="Arial"/>
          <w:color w:val="00B050"/>
        </w:rPr>
        <w:t>Snoddy</w:t>
      </w:r>
      <w:proofErr w:type="spellEnd"/>
      <w:r w:rsidRPr="00D4743A">
        <w:rPr>
          <w:rFonts w:ascii="Arial" w:hAnsi="Arial" w:cs="Arial"/>
          <w:color w:val="00B050"/>
        </w:rPr>
        <w:t xml:space="preserve">, R. Taylor, S. Watson, E. Haseltine. Disney’s Aladdin: First Steps Toward Storytelling in Virtual Reality. </w:t>
      </w:r>
      <w:r w:rsidRPr="00D4743A">
        <w:rPr>
          <w:rFonts w:ascii="Arial" w:hAnsi="Arial" w:cs="Arial"/>
          <w:i/>
          <w:color w:val="00B050"/>
        </w:rPr>
        <w:t xml:space="preserve">University of Virginia, Walt Disney Imagineering. </w:t>
      </w:r>
      <w:r w:rsidRPr="00D4743A">
        <w:rPr>
          <w:rFonts w:ascii="Arial" w:hAnsi="Arial" w:cs="Arial"/>
          <w:color w:val="00B050"/>
        </w:rPr>
        <w:t>1996 ACM-0-89791-746-4/96/008</w:t>
      </w:r>
    </w:p>
    <w:p w:rsidR="0088093E" w:rsidRPr="00D4743A" w:rsidRDefault="0088093E" w:rsidP="0088093E">
      <w:pPr>
        <w:pStyle w:val="BodyText"/>
        <w:rPr>
          <w:rFonts w:ascii="Arial" w:hAnsi="Arial" w:cs="Arial"/>
          <w:color w:val="00B050"/>
        </w:rPr>
      </w:pPr>
      <w:r w:rsidRPr="00D4743A">
        <w:rPr>
          <w:rFonts w:ascii="Arial" w:hAnsi="Arial" w:cs="Arial"/>
          <w:color w:val="00B050"/>
        </w:rPr>
        <w:t xml:space="preserve">[4] B. E. </w:t>
      </w:r>
      <w:proofErr w:type="spellStart"/>
      <w:r w:rsidRPr="00D4743A">
        <w:rPr>
          <w:rFonts w:ascii="Arial" w:hAnsi="Arial" w:cs="Arial"/>
          <w:color w:val="00B050"/>
        </w:rPr>
        <w:t>Riecke</w:t>
      </w:r>
      <w:proofErr w:type="spellEnd"/>
      <w:r w:rsidRPr="00D4743A">
        <w:rPr>
          <w:rFonts w:ascii="Arial" w:hAnsi="Arial" w:cs="Arial"/>
          <w:color w:val="00B050"/>
        </w:rPr>
        <w:t xml:space="preserve">, B. </w:t>
      </w:r>
      <w:proofErr w:type="spellStart"/>
      <w:r w:rsidRPr="00D4743A">
        <w:rPr>
          <w:rFonts w:ascii="Arial" w:hAnsi="Arial" w:cs="Arial"/>
          <w:color w:val="00B050"/>
        </w:rPr>
        <w:t>Bodenheimer</w:t>
      </w:r>
      <w:proofErr w:type="spellEnd"/>
      <w:r w:rsidRPr="00D4743A">
        <w:rPr>
          <w:rFonts w:ascii="Arial" w:hAnsi="Arial" w:cs="Arial"/>
          <w:color w:val="00B050"/>
        </w:rPr>
        <w:t xml:space="preserve">, T. P. McNamara, B. Williams, P. Peng, D. </w:t>
      </w:r>
      <w:proofErr w:type="spellStart"/>
      <w:r w:rsidRPr="00D4743A">
        <w:rPr>
          <w:rFonts w:ascii="Arial" w:hAnsi="Arial" w:cs="Arial"/>
          <w:color w:val="00B050"/>
        </w:rPr>
        <w:t>Feuereissen</w:t>
      </w:r>
      <w:proofErr w:type="spellEnd"/>
      <w:r w:rsidRPr="00D4743A">
        <w:rPr>
          <w:rFonts w:ascii="Arial" w:hAnsi="Arial" w:cs="Arial"/>
          <w:color w:val="00B050"/>
        </w:rPr>
        <w:t xml:space="preserve">. Do We Need to Walk for Effective Virtual Reality Navigation? Physical Rotations Alone May Suffice. </w:t>
      </w:r>
      <w:r w:rsidRPr="00D4743A">
        <w:rPr>
          <w:rFonts w:ascii="Arial" w:hAnsi="Arial" w:cs="Arial"/>
          <w:i/>
          <w:color w:val="00B050"/>
        </w:rPr>
        <w:t xml:space="preserve">Vanderbilt University, Nashville, TN, USA, Simon Fraser University, Surrey, BC, Canada, Rhodes College, Memphis, TN, USA. </w:t>
      </w:r>
      <w:r w:rsidRPr="00D4743A">
        <w:rPr>
          <w:rFonts w:ascii="Arial" w:hAnsi="Arial" w:cs="Arial"/>
          <w:color w:val="00B050"/>
        </w:rPr>
        <w:t>Spatial Cognition 2010.</w:t>
      </w:r>
    </w:p>
    <w:p w:rsidR="0088093E" w:rsidRPr="00D4743A" w:rsidRDefault="0088093E" w:rsidP="0088093E">
      <w:pPr>
        <w:pStyle w:val="BodyText"/>
        <w:rPr>
          <w:rFonts w:ascii="Arial" w:hAnsi="Arial" w:cs="Arial"/>
          <w:color w:val="00B050"/>
        </w:rPr>
      </w:pPr>
      <w:r w:rsidRPr="00D4743A">
        <w:rPr>
          <w:rFonts w:ascii="Arial" w:hAnsi="Arial" w:cs="Arial"/>
          <w:color w:val="00B050"/>
        </w:rPr>
        <w:t xml:space="preserve">[5] T. A. </w:t>
      </w:r>
      <w:proofErr w:type="spellStart"/>
      <w:r w:rsidRPr="00D4743A">
        <w:rPr>
          <w:rFonts w:ascii="Arial" w:hAnsi="Arial" w:cs="Arial"/>
          <w:color w:val="00B050"/>
        </w:rPr>
        <w:t>Galyean</w:t>
      </w:r>
      <w:proofErr w:type="spellEnd"/>
      <w:r w:rsidRPr="00D4743A">
        <w:rPr>
          <w:rFonts w:ascii="Arial" w:hAnsi="Arial" w:cs="Arial"/>
          <w:color w:val="00B050"/>
        </w:rPr>
        <w:t>. Guided Navigation of Virtual Environments.</w:t>
      </w:r>
      <w:r w:rsidRPr="00D4743A">
        <w:rPr>
          <w:rFonts w:ascii="Arial" w:hAnsi="Arial" w:cs="Arial"/>
          <w:i/>
          <w:color w:val="00B050"/>
        </w:rPr>
        <w:t xml:space="preserve"> MIT Media Lab Cambridge, MA. 02139 </w:t>
      </w:r>
      <w:hyperlink r:id="rId59" w:history="1">
        <w:r w:rsidRPr="00D4743A">
          <w:rPr>
            <w:rFonts w:ascii="Arial" w:hAnsi="Arial" w:cs="Arial"/>
            <w:i/>
            <w:color w:val="00B050"/>
          </w:rPr>
          <w:t>tag@media.mit.edu</w:t>
        </w:r>
      </w:hyperlink>
      <w:r w:rsidRPr="00D4743A">
        <w:rPr>
          <w:rFonts w:ascii="Arial" w:hAnsi="Arial" w:cs="Arial"/>
          <w:color w:val="00B050"/>
        </w:rPr>
        <w:t>, 1995 Symposium on Interactive 3D Graphics</w:t>
      </w:r>
    </w:p>
    <w:p w:rsidR="0088093E" w:rsidRPr="00D4743A" w:rsidRDefault="0088093E" w:rsidP="0088093E">
      <w:pPr>
        <w:pStyle w:val="BodyText"/>
        <w:rPr>
          <w:rFonts w:ascii="Arial" w:hAnsi="Arial" w:cs="Arial"/>
          <w:color w:val="00B050"/>
        </w:rPr>
      </w:pPr>
      <w:r w:rsidRPr="00D4743A">
        <w:rPr>
          <w:rFonts w:ascii="Arial" w:hAnsi="Arial" w:cs="Arial"/>
          <w:color w:val="00B050"/>
        </w:rPr>
        <w:t xml:space="preserve">[6] J. J. </w:t>
      </w:r>
      <w:proofErr w:type="spellStart"/>
      <w:r w:rsidRPr="00D4743A">
        <w:rPr>
          <w:rFonts w:ascii="Arial" w:hAnsi="Arial" w:cs="Arial"/>
          <w:color w:val="00B050"/>
        </w:rPr>
        <w:t>LaViola</w:t>
      </w:r>
      <w:proofErr w:type="spellEnd"/>
      <w:r w:rsidRPr="00D4743A">
        <w:rPr>
          <w:rFonts w:ascii="Arial" w:hAnsi="Arial" w:cs="Arial"/>
          <w:color w:val="00B050"/>
        </w:rPr>
        <w:t xml:space="preserve"> Jr., D. A. </w:t>
      </w:r>
      <w:proofErr w:type="spellStart"/>
      <w:r w:rsidRPr="00D4743A">
        <w:rPr>
          <w:rFonts w:ascii="Arial" w:hAnsi="Arial" w:cs="Arial"/>
          <w:color w:val="00B050"/>
        </w:rPr>
        <w:t>Feliz</w:t>
      </w:r>
      <w:proofErr w:type="spellEnd"/>
      <w:r w:rsidRPr="00D4743A">
        <w:rPr>
          <w:rFonts w:ascii="Arial" w:hAnsi="Arial" w:cs="Arial"/>
          <w:color w:val="00B050"/>
        </w:rPr>
        <w:t xml:space="preserve">, D. F. Keefe, R. C. </w:t>
      </w:r>
      <w:proofErr w:type="spellStart"/>
      <w:r w:rsidRPr="00D4743A">
        <w:rPr>
          <w:rFonts w:ascii="Arial" w:hAnsi="Arial" w:cs="Arial"/>
          <w:color w:val="00B050"/>
        </w:rPr>
        <w:t>Zeleznik</w:t>
      </w:r>
      <w:proofErr w:type="spellEnd"/>
      <w:r w:rsidRPr="00D4743A">
        <w:rPr>
          <w:rFonts w:ascii="Arial" w:hAnsi="Arial" w:cs="Arial"/>
          <w:color w:val="00B050"/>
        </w:rPr>
        <w:t xml:space="preserve">. Hands-Free Multi-Scale Navigation in Virtual Environments. </w:t>
      </w:r>
      <w:r w:rsidRPr="00D4743A">
        <w:rPr>
          <w:rFonts w:ascii="Arial" w:hAnsi="Arial" w:cs="Arial"/>
          <w:i/>
          <w:color w:val="00B050"/>
        </w:rPr>
        <w:t>Brown University Department of Computer Science</w:t>
      </w:r>
      <w:r w:rsidRPr="00D4743A">
        <w:rPr>
          <w:rFonts w:ascii="Arial" w:hAnsi="Arial" w:cs="Arial"/>
          <w:color w:val="00B050"/>
        </w:rPr>
        <w:t>. ACM 2001 1-58113-292-1/01/01</w:t>
      </w:r>
    </w:p>
    <w:p w:rsidR="0088093E" w:rsidRPr="00D4743A" w:rsidRDefault="0088093E" w:rsidP="0088093E">
      <w:pPr>
        <w:pStyle w:val="BodyText"/>
        <w:rPr>
          <w:rFonts w:ascii="Arial" w:hAnsi="Arial" w:cs="Arial"/>
          <w:i/>
          <w:color w:val="00B050"/>
        </w:rPr>
      </w:pPr>
      <w:r w:rsidRPr="00D4743A">
        <w:rPr>
          <w:rFonts w:ascii="Arial" w:hAnsi="Arial" w:cs="Arial"/>
          <w:color w:val="00B050"/>
        </w:rPr>
        <w:t xml:space="preserve">[7] G. A. </w:t>
      </w:r>
      <w:proofErr w:type="spellStart"/>
      <w:r w:rsidRPr="00D4743A">
        <w:rPr>
          <w:rFonts w:ascii="Arial" w:hAnsi="Arial" w:cs="Arial"/>
          <w:color w:val="00B050"/>
        </w:rPr>
        <w:t>Satalich</w:t>
      </w:r>
      <w:proofErr w:type="spellEnd"/>
      <w:r w:rsidRPr="00D4743A">
        <w:rPr>
          <w:rFonts w:ascii="Arial" w:hAnsi="Arial" w:cs="Arial"/>
          <w:color w:val="00B050"/>
        </w:rPr>
        <w:t>. Navigation and W</w:t>
      </w:r>
      <w:r w:rsidRPr="00D4743A">
        <w:rPr>
          <w:rFonts w:ascii="Arial" w:hAnsi="Arial" w:cs="Arial"/>
          <w:b/>
          <w:color w:val="00B050"/>
        </w:rPr>
        <w:t>ayfin</w:t>
      </w:r>
      <w:r w:rsidRPr="00D4743A">
        <w:rPr>
          <w:rFonts w:ascii="Arial" w:hAnsi="Arial" w:cs="Arial"/>
          <w:color w:val="00B050"/>
        </w:rPr>
        <w:t xml:space="preserve">ding in Virtual Reality: Finding the Proper Tools and Cues to Enhance Navigational Awareness. </w:t>
      </w:r>
      <w:r w:rsidRPr="00D4743A">
        <w:rPr>
          <w:rFonts w:ascii="Arial" w:hAnsi="Arial" w:cs="Arial"/>
          <w:i/>
          <w:color w:val="00B050"/>
        </w:rPr>
        <w:t>University of Washington.</w:t>
      </w:r>
    </w:p>
    <w:p w:rsidR="0088093E" w:rsidRPr="00D4743A" w:rsidRDefault="0088093E" w:rsidP="0088093E">
      <w:pPr>
        <w:pStyle w:val="BodyText"/>
        <w:rPr>
          <w:rFonts w:ascii="Arial" w:hAnsi="Arial" w:cs="Arial"/>
          <w:i/>
          <w:color w:val="00B050"/>
        </w:rPr>
      </w:pPr>
      <w:r w:rsidRPr="00D4743A">
        <w:rPr>
          <w:rFonts w:ascii="Arial" w:hAnsi="Arial" w:cs="Arial"/>
          <w:color w:val="00B050"/>
        </w:rPr>
        <w:t xml:space="preserve">[8] S. Frees, G. Drew Kessler. Precise and Rapid Interaction through Scaled Manipulation in Immersive. </w:t>
      </w:r>
      <w:r w:rsidRPr="00D4743A">
        <w:rPr>
          <w:rFonts w:ascii="Arial" w:hAnsi="Arial" w:cs="Arial"/>
          <w:i/>
          <w:color w:val="00B050"/>
        </w:rPr>
        <w:t>Virtual Environments. IEEE Virtual Reality 2005</w:t>
      </w:r>
    </w:p>
    <w:p w:rsidR="0088093E" w:rsidRPr="00D4743A" w:rsidRDefault="0088093E" w:rsidP="0088093E">
      <w:pPr>
        <w:pStyle w:val="BodyText"/>
        <w:rPr>
          <w:rFonts w:ascii="Arial" w:hAnsi="Arial" w:cs="Arial"/>
          <w:color w:val="00B050"/>
        </w:rPr>
      </w:pPr>
      <w:r w:rsidRPr="00D4743A">
        <w:rPr>
          <w:rFonts w:ascii="Arial" w:hAnsi="Arial" w:cs="Arial"/>
          <w:color w:val="00B050"/>
        </w:rPr>
        <w:t xml:space="preserve">[9] S. </w:t>
      </w:r>
      <w:proofErr w:type="spellStart"/>
      <w:r w:rsidRPr="00D4743A">
        <w:rPr>
          <w:rFonts w:ascii="Arial" w:hAnsi="Arial" w:cs="Arial"/>
          <w:color w:val="00B050"/>
        </w:rPr>
        <w:t>Regillus</w:t>
      </w:r>
      <w:proofErr w:type="spellEnd"/>
      <w:r w:rsidRPr="00D4743A">
        <w:rPr>
          <w:rFonts w:ascii="Arial" w:hAnsi="Arial" w:cs="Arial"/>
          <w:color w:val="00B050"/>
        </w:rPr>
        <w:t xml:space="preserve">, E. </w:t>
      </w:r>
      <w:proofErr w:type="spellStart"/>
      <w:r w:rsidRPr="00D4743A">
        <w:rPr>
          <w:rFonts w:ascii="Arial" w:hAnsi="Arial" w:cs="Arial"/>
          <w:color w:val="00B050"/>
        </w:rPr>
        <w:t>Folmer</w:t>
      </w:r>
      <w:proofErr w:type="spellEnd"/>
      <w:r w:rsidRPr="00D4743A">
        <w:rPr>
          <w:rFonts w:ascii="Arial" w:hAnsi="Arial" w:cs="Arial"/>
          <w:color w:val="00B050"/>
        </w:rPr>
        <w:t xml:space="preserve">. VR-STEP: Walking-in-Place using Inertial Sensing for Hands Free Navigation in Mobile VR Environments. </w:t>
      </w:r>
      <w:r w:rsidRPr="00D4743A">
        <w:rPr>
          <w:rFonts w:ascii="Arial" w:hAnsi="Arial" w:cs="Arial"/>
          <w:i/>
          <w:color w:val="00B050"/>
        </w:rPr>
        <w:t>University of Nevada</w:t>
      </w:r>
      <w:r w:rsidRPr="00D4743A">
        <w:rPr>
          <w:rFonts w:ascii="Arial" w:hAnsi="Arial" w:cs="Arial"/>
          <w:color w:val="00B050"/>
        </w:rPr>
        <w:t>. 2016 ACM. ISBN 978-1-4503-3362-7/16/05</w:t>
      </w:r>
    </w:p>
    <w:p w:rsidR="0088093E" w:rsidRPr="00D4743A" w:rsidRDefault="0088093E" w:rsidP="0088093E">
      <w:pPr>
        <w:pStyle w:val="BodyText"/>
        <w:rPr>
          <w:rFonts w:ascii="Arial" w:hAnsi="Arial" w:cs="Arial"/>
          <w:color w:val="00B050"/>
        </w:rPr>
      </w:pPr>
      <w:r w:rsidRPr="00D4743A">
        <w:rPr>
          <w:rFonts w:ascii="Arial" w:hAnsi="Arial" w:cs="Arial"/>
          <w:color w:val="00B050"/>
        </w:rPr>
        <w:t xml:space="preserve">[10] M. Slater, M. </w:t>
      </w:r>
      <w:proofErr w:type="spellStart"/>
      <w:r w:rsidRPr="00D4743A">
        <w:rPr>
          <w:rFonts w:ascii="Arial" w:hAnsi="Arial" w:cs="Arial"/>
          <w:color w:val="00B050"/>
        </w:rPr>
        <w:t>Usoh</w:t>
      </w:r>
      <w:proofErr w:type="spellEnd"/>
      <w:r w:rsidRPr="00D4743A">
        <w:rPr>
          <w:rFonts w:ascii="Arial" w:hAnsi="Arial" w:cs="Arial"/>
          <w:color w:val="00B050"/>
        </w:rPr>
        <w:t xml:space="preserve">, A. Steed. Taking Steps: The Influence of a Walking Technique on Presence in Virtual Reality. </w:t>
      </w:r>
      <w:r w:rsidRPr="00D4743A">
        <w:rPr>
          <w:rFonts w:ascii="Arial" w:hAnsi="Arial" w:cs="Arial"/>
          <w:i/>
          <w:color w:val="00B050"/>
        </w:rPr>
        <w:t>University of London</w:t>
      </w:r>
      <w:r w:rsidRPr="00D4743A">
        <w:rPr>
          <w:rFonts w:ascii="Arial" w:hAnsi="Arial" w:cs="Arial"/>
          <w:color w:val="00B050"/>
        </w:rPr>
        <w:t>. 1995 ACM 1073-0516/95/0900-0201</w:t>
      </w:r>
    </w:p>
    <w:p w:rsidR="0088093E" w:rsidRPr="00D4743A" w:rsidRDefault="0088093E" w:rsidP="0088093E">
      <w:pPr>
        <w:pStyle w:val="BodyText"/>
        <w:rPr>
          <w:rFonts w:ascii="Arial" w:hAnsi="Arial" w:cs="Arial"/>
          <w:color w:val="00B050"/>
        </w:rPr>
      </w:pPr>
      <w:r w:rsidRPr="00D4743A">
        <w:rPr>
          <w:rFonts w:ascii="Arial" w:hAnsi="Arial" w:cs="Arial"/>
          <w:color w:val="00B050"/>
        </w:rPr>
        <w:t xml:space="preserve">[11] D. A. Bowman, D. </w:t>
      </w:r>
      <w:proofErr w:type="spellStart"/>
      <w:r w:rsidRPr="00D4743A">
        <w:rPr>
          <w:rFonts w:ascii="Arial" w:hAnsi="Arial" w:cs="Arial"/>
          <w:color w:val="00B050"/>
        </w:rPr>
        <w:t>Kollder</w:t>
      </w:r>
      <w:proofErr w:type="spellEnd"/>
      <w:r w:rsidRPr="00D4743A">
        <w:rPr>
          <w:rFonts w:ascii="Arial" w:hAnsi="Arial" w:cs="Arial"/>
          <w:color w:val="00B050"/>
        </w:rPr>
        <w:t xml:space="preserve">, L. F. Hodges. Travel in Immersive Virtual Environments: An Evaluation of Viewpoint Motion Control Techniques. </w:t>
      </w:r>
      <w:r w:rsidRPr="00D4743A">
        <w:rPr>
          <w:rFonts w:ascii="Arial" w:hAnsi="Arial" w:cs="Arial"/>
          <w:i/>
          <w:color w:val="00B050"/>
        </w:rPr>
        <w:t xml:space="preserve">Georgia </w:t>
      </w:r>
      <w:proofErr w:type="spellStart"/>
      <w:r w:rsidRPr="00D4743A">
        <w:rPr>
          <w:rFonts w:ascii="Arial" w:hAnsi="Arial" w:cs="Arial"/>
          <w:i/>
          <w:color w:val="00B050"/>
        </w:rPr>
        <w:t>Institue</w:t>
      </w:r>
      <w:proofErr w:type="spellEnd"/>
      <w:r w:rsidRPr="00D4743A">
        <w:rPr>
          <w:rFonts w:ascii="Arial" w:hAnsi="Arial" w:cs="Arial"/>
          <w:i/>
          <w:color w:val="00B050"/>
        </w:rPr>
        <w:t xml:space="preserve"> of Technology.</w:t>
      </w:r>
      <w:r w:rsidRPr="00D4743A">
        <w:rPr>
          <w:rFonts w:ascii="Arial" w:hAnsi="Arial" w:cs="Arial"/>
          <w:color w:val="00B050"/>
        </w:rPr>
        <w:t xml:space="preserve"> 1997 IEEE</w:t>
      </w:r>
    </w:p>
    <w:p w:rsidR="0088093E" w:rsidRPr="00D4743A" w:rsidRDefault="0088093E" w:rsidP="0088093E">
      <w:pPr>
        <w:pStyle w:val="BodyText"/>
        <w:rPr>
          <w:rFonts w:ascii="Arial" w:hAnsi="Arial" w:cs="Arial"/>
          <w:color w:val="00B050"/>
        </w:rPr>
      </w:pPr>
      <w:r w:rsidRPr="00D4743A">
        <w:rPr>
          <w:rFonts w:ascii="Arial" w:hAnsi="Arial" w:cs="Arial"/>
          <w:color w:val="00B050"/>
        </w:rPr>
        <w:t xml:space="preserve">[12] M. </w:t>
      </w:r>
      <w:proofErr w:type="spellStart"/>
      <w:r w:rsidRPr="00D4743A">
        <w:rPr>
          <w:rFonts w:ascii="Arial" w:hAnsi="Arial" w:cs="Arial"/>
          <w:color w:val="00B050"/>
        </w:rPr>
        <w:t>Usoh</w:t>
      </w:r>
      <w:proofErr w:type="spellEnd"/>
      <w:r w:rsidRPr="00D4743A">
        <w:rPr>
          <w:rFonts w:ascii="Arial" w:hAnsi="Arial" w:cs="Arial"/>
          <w:color w:val="00B050"/>
        </w:rPr>
        <w:t>, K. Arthur, M. C. Whitton, R. Bastos, A. Steed, M. Slater, F. P. Brooks Jr. Walking &gt; Walking-in-Place &gt; Flying, in Virtual Environments. ACM 1999 0-201-48560-5/99/08</w:t>
      </w:r>
    </w:p>
    <w:p w:rsidR="0088093E" w:rsidRPr="00D4743A" w:rsidRDefault="0088093E" w:rsidP="0088093E">
      <w:pPr>
        <w:pStyle w:val="BodyText"/>
        <w:rPr>
          <w:rFonts w:ascii="Arial" w:hAnsi="Arial" w:cs="Arial"/>
          <w:color w:val="00B050"/>
        </w:rPr>
      </w:pPr>
    </w:p>
    <w:p w:rsidR="0088093E" w:rsidRPr="00825563" w:rsidRDefault="0088093E" w:rsidP="0088093E">
      <w:pPr>
        <w:pStyle w:val="Anhang2"/>
        <w:numPr>
          <w:ilvl w:val="0"/>
          <w:numId w:val="0"/>
        </w:numPr>
        <w:tabs>
          <w:tab w:val="left" w:pos="708"/>
        </w:tabs>
        <w:spacing w:before="100" w:beforeAutospacing="1"/>
        <w:rPr>
          <w:rFonts w:cs="Arial"/>
          <w:lang w:val="en-GB"/>
        </w:rPr>
      </w:pPr>
      <w:bookmarkStart w:id="156" w:name="_Toc472779946"/>
      <w:r w:rsidRPr="00825563">
        <w:rPr>
          <w:rFonts w:cs="Arial"/>
          <w:lang w:val="en-GB"/>
        </w:rPr>
        <w:t>L2.</w:t>
      </w:r>
      <w:r w:rsidRPr="00825563">
        <w:rPr>
          <w:rFonts w:cs="Arial"/>
          <w:lang w:val="en-GB"/>
        </w:rPr>
        <w:tab/>
        <w:t>Existing Projects</w:t>
      </w:r>
      <w:bookmarkEnd w:id="156"/>
    </w:p>
    <w:p w:rsidR="0088093E" w:rsidRPr="00D4743A" w:rsidRDefault="0088093E" w:rsidP="0088093E">
      <w:pPr>
        <w:pStyle w:val="BodyText"/>
        <w:rPr>
          <w:rFonts w:ascii="Arial" w:hAnsi="Arial" w:cs="Arial"/>
          <w:color w:val="00B050"/>
        </w:rPr>
      </w:pPr>
      <w:r w:rsidRPr="00D4743A">
        <w:rPr>
          <w:rFonts w:ascii="Arial" w:hAnsi="Arial" w:cs="Arial"/>
          <w:color w:val="00B050"/>
        </w:rPr>
        <w:lastRenderedPageBreak/>
        <w:t>We built up on an existing project, that already implemented movement methods, we decided to take over the teleportation method that was already implemented, and programmed our own additional navigation methods.</w:t>
      </w:r>
    </w:p>
    <w:p w:rsidR="0088093E" w:rsidRPr="00D4743A" w:rsidRDefault="0088093E" w:rsidP="0088093E">
      <w:pPr>
        <w:pStyle w:val="BodyText"/>
        <w:rPr>
          <w:rFonts w:ascii="Arial" w:hAnsi="Arial" w:cs="Arial"/>
          <w:color w:val="00B050"/>
        </w:rPr>
      </w:pPr>
      <w:r w:rsidRPr="00D4743A">
        <w:rPr>
          <w:rFonts w:ascii="Arial" w:hAnsi="Arial" w:cs="Arial"/>
          <w:color w:val="00B050"/>
        </w:rPr>
        <w:t>The project can be found under the following address:</w:t>
      </w:r>
    </w:p>
    <w:p w:rsidR="0088093E" w:rsidRPr="00D4743A" w:rsidRDefault="0088093E" w:rsidP="0088093E">
      <w:pPr>
        <w:pStyle w:val="BodyText"/>
        <w:rPr>
          <w:rFonts w:ascii="Arial" w:hAnsi="Arial" w:cs="Arial"/>
          <w:color w:val="00B050"/>
        </w:rPr>
      </w:pPr>
      <w:r w:rsidRPr="00D4743A">
        <w:rPr>
          <w:rFonts w:ascii="Arial" w:hAnsi="Arial" w:cs="Arial"/>
          <w:color w:val="00B050"/>
        </w:rPr>
        <w:t>https://bitbucket.org/mordentral/vrexppluginexample</w:t>
      </w:r>
    </w:p>
    <w:p w:rsidR="0088093E" w:rsidRPr="00825563" w:rsidRDefault="0088093E" w:rsidP="0088093E">
      <w:pPr>
        <w:pStyle w:val="Heading1"/>
        <w:rPr>
          <w:rFonts w:cs="Arial"/>
        </w:rPr>
      </w:pPr>
      <w:bookmarkStart w:id="157" w:name="_Toc472779947"/>
      <w:r w:rsidRPr="00825563">
        <w:rPr>
          <w:rFonts w:cs="Arial"/>
        </w:rPr>
        <w:lastRenderedPageBreak/>
        <w:t>Index of Figures</w:t>
      </w:r>
      <w:bookmarkEnd w:id="157"/>
    </w:p>
    <w:p w:rsidR="0088093E" w:rsidRPr="00825563" w:rsidRDefault="0088093E" w:rsidP="0088093E">
      <w:pPr>
        <w:pStyle w:val="Heading2"/>
        <w:numPr>
          <w:ilvl w:val="1"/>
          <w:numId w:val="30"/>
        </w:numPr>
        <w:ind w:left="578" w:hanging="578"/>
        <w:rPr>
          <w:rFonts w:cs="Arial"/>
        </w:rPr>
      </w:pPr>
      <w:bookmarkStart w:id="158" w:name="_Toc472779948"/>
      <w:r w:rsidRPr="00825563">
        <w:rPr>
          <w:rFonts w:cs="Arial"/>
        </w:rPr>
        <w:t>Figures</w:t>
      </w:r>
      <w:bookmarkEnd w:id="158"/>
    </w:p>
    <w:p w:rsidR="0088093E" w:rsidRPr="0088093E" w:rsidRDefault="0088093E" w:rsidP="0088093E">
      <w:pPr>
        <w:pStyle w:val="TableofFigures"/>
        <w:tabs>
          <w:tab w:val="right" w:leader="dot" w:pos="8777"/>
        </w:tabs>
        <w:rPr>
          <w:noProof/>
          <w:lang w:val="de-CH" w:eastAsia="de-CH"/>
        </w:rPr>
      </w:pPr>
      <w:r w:rsidRPr="00825563">
        <w:rPr>
          <w:rFonts w:cs="Arial"/>
          <w:color w:val="FF0000"/>
          <w:spacing w:val="-5"/>
        </w:rPr>
        <w:fldChar w:fldCharType="begin"/>
      </w:r>
      <w:r w:rsidRPr="00825563">
        <w:rPr>
          <w:rFonts w:cs="Arial"/>
          <w:color w:val="FF0000"/>
        </w:rPr>
        <w:instrText xml:space="preserve"> TOC \h \z \c "Figure" </w:instrText>
      </w:r>
      <w:r w:rsidRPr="00825563">
        <w:rPr>
          <w:rFonts w:cs="Arial"/>
          <w:color w:val="FF0000"/>
          <w:spacing w:val="-5"/>
        </w:rPr>
        <w:fldChar w:fldCharType="separate"/>
      </w:r>
      <w:hyperlink w:anchor="_Toc472766988" w:history="1">
        <w:r w:rsidRPr="00947553">
          <w:rPr>
            <w:rStyle w:val="Hyperlink"/>
            <w:rFonts w:cs="Arial"/>
            <w:noProof/>
          </w:rPr>
          <w:t>Figure 1 - Walking in place concept draft</w:t>
        </w:r>
        <w:r>
          <w:rPr>
            <w:noProof/>
            <w:webHidden/>
          </w:rPr>
          <w:tab/>
        </w:r>
        <w:r>
          <w:rPr>
            <w:noProof/>
            <w:webHidden/>
          </w:rPr>
          <w:fldChar w:fldCharType="begin"/>
        </w:r>
        <w:r>
          <w:rPr>
            <w:noProof/>
            <w:webHidden/>
          </w:rPr>
          <w:instrText xml:space="preserve"> PAGEREF _Toc472766988 \h </w:instrText>
        </w:r>
        <w:r>
          <w:rPr>
            <w:noProof/>
            <w:webHidden/>
          </w:rPr>
        </w:r>
        <w:r>
          <w:rPr>
            <w:noProof/>
            <w:webHidden/>
          </w:rPr>
          <w:fldChar w:fldCharType="separate"/>
        </w:r>
        <w:r>
          <w:rPr>
            <w:noProof/>
            <w:webHidden/>
          </w:rPr>
          <w:t>14</w:t>
        </w:r>
        <w:r>
          <w:rPr>
            <w:noProof/>
            <w:webHidden/>
          </w:rPr>
          <w:fldChar w:fldCharType="end"/>
        </w:r>
      </w:hyperlink>
    </w:p>
    <w:p w:rsidR="0088093E" w:rsidRPr="0088093E" w:rsidRDefault="00ED2F05" w:rsidP="0088093E">
      <w:pPr>
        <w:pStyle w:val="TableofFigures"/>
        <w:tabs>
          <w:tab w:val="right" w:leader="dot" w:pos="8777"/>
        </w:tabs>
        <w:rPr>
          <w:noProof/>
          <w:lang w:val="de-CH" w:eastAsia="de-CH"/>
        </w:rPr>
      </w:pPr>
      <w:hyperlink w:anchor="_Toc472766989" w:history="1">
        <w:r w:rsidR="0088093E" w:rsidRPr="00947553">
          <w:rPr>
            <w:rStyle w:val="Hyperlink"/>
            <w:rFonts w:cs="Arial"/>
            <w:noProof/>
          </w:rPr>
          <w:t>Figure 2 - Scaled walking concept draft</w:t>
        </w:r>
        <w:r w:rsidR="0088093E">
          <w:rPr>
            <w:noProof/>
            <w:webHidden/>
          </w:rPr>
          <w:tab/>
        </w:r>
        <w:r w:rsidR="0088093E">
          <w:rPr>
            <w:noProof/>
            <w:webHidden/>
          </w:rPr>
          <w:fldChar w:fldCharType="begin"/>
        </w:r>
        <w:r w:rsidR="0088093E">
          <w:rPr>
            <w:noProof/>
            <w:webHidden/>
          </w:rPr>
          <w:instrText xml:space="preserve"> PAGEREF _Toc472766989 \h </w:instrText>
        </w:r>
        <w:r w:rsidR="0088093E">
          <w:rPr>
            <w:noProof/>
            <w:webHidden/>
          </w:rPr>
        </w:r>
        <w:r w:rsidR="0088093E">
          <w:rPr>
            <w:noProof/>
            <w:webHidden/>
          </w:rPr>
          <w:fldChar w:fldCharType="separate"/>
        </w:r>
        <w:r w:rsidR="0088093E">
          <w:rPr>
            <w:noProof/>
            <w:webHidden/>
          </w:rPr>
          <w:t>15</w:t>
        </w:r>
        <w:r w:rsidR="0088093E">
          <w:rPr>
            <w:noProof/>
            <w:webHidden/>
          </w:rPr>
          <w:fldChar w:fldCharType="end"/>
        </w:r>
      </w:hyperlink>
    </w:p>
    <w:p w:rsidR="0088093E" w:rsidRPr="0088093E" w:rsidRDefault="00ED2F05" w:rsidP="0088093E">
      <w:pPr>
        <w:pStyle w:val="TableofFigures"/>
        <w:tabs>
          <w:tab w:val="right" w:leader="dot" w:pos="8777"/>
        </w:tabs>
        <w:rPr>
          <w:noProof/>
          <w:lang w:val="de-CH" w:eastAsia="de-CH"/>
        </w:rPr>
      </w:pPr>
      <w:hyperlink w:anchor="_Toc472766990" w:history="1">
        <w:r w:rsidR="0088093E" w:rsidRPr="00947553">
          <w:rPr>
            <w:rStyle w:val="Hyperlink"/>
            <w:rFonts w:cs="Arial"/>
            <w:noProof/>
          </w:rPr>
          <w:t>Figure 3 - Walking by leaning concept draft</w:t>
        </w:r>
        <w:r w:rsidR="0088093E">
          <w:rPr>
            <w:noProof/>
            <w:webHidden/>
          </w:rPr>
          <w:tab/>
        </w:r>
        <w:r w:rsidR="0088093E">
          <w:rPr>
            <w:noProof/>
            <w:webHidden/>
          </w:rPr>
          <w:fldChar w:fldCharType="begin"/>
        </w:r>
        <w:r w:rsidR="0088093E">
          <w:rPr>
            <w:noProof/>
            <w:webHidden/>
          </w:rPr>
          <w:instrText xml:space="preserve"> PAGEREF _Toc472766990 \h </w:instrText>
        </w:r>
        <w:r w:rsidR="0088093E">
          <w:rPr>
            <w:noProof/>
            <w:webHidden/>
          </w:rPr>
        </w:r>
        <w:r w:rsidR="0088093E">
          <w:rPr>
            <w:noProof/>
            <w:webHidden/>
          </w:rPr>
          <w:fldChar w:fldCharType="separate"/>
        </w:r>
        <w:r w:rsidR="0088093E">
          <w:rPr>
            <w:noProof/>
            <w:webHidden/>
          </w:rPr>
          <w:t>16</w:t>
        </w:r>
        <w:r w:rsidR="0088093E">
          <w:rPr>
            <w:noProof/>
            <w:webHidden/>
          </w:rPr>
          <w:fldChar w:fldCharType="end"/>
        </w:r>
      </w:hyperlink>
    </w:p>
    <w:p w:rsidR="0088093E" w:rsidRPr="0088093E" w:rsidRDefault="00ED2F05" w:rsidP="0088093E">
      <w:pPr>
        <w:pStyle w:val="TableofFigures"/>
        <w:tabs>
          <w:tab w:val="right" w:leader="dot" w:pos="8777"/>
        </w:tabs>
        <w:rPr>
          <w:noProof/>
          <w:lang w:val="de-CH" w:eastAsia="de-CH"/>
        </w:rPr>
      </w:pPr>
      <w:hyperlink w:anchor="_Toc472766991" w:history="1">
        <w:r w:rsidR="0088093E" w:rsidRPr="00947553">
          <w:rPr>
            <w:rStyle w:val="Hyperlink"/>
            <w:rFonts w:cs="Arial"/>
            <w:noProof/>
          </w:rPr>
          <w:t>Figure 4 - Jumping concept draft</w:t>
        </w:r>
        <w:r w:rsidR="0088093E">
          <w:rPr>
            <w:noProof/>
            <w:webHidden/>
          </w:rPr>
          <w:tab/>
        </w:r>
        <w:r w:rsidR="0088093E">
          <w:rPr>
            <w:noProof/>
            <w:webHidden/>
          </w:rPr>
          <w:fldChar w:fldCharType="begin"/>
        </w:r>
        <w:r w:rsidR="0088093E">
          <w:rPr>
            <w:noProof/>
            <w:webHidden/>
          </w:rPr>
          <w:instrText xml:space="preserve"> PAGEREF _Toc472766991 \h </w:instrText>
        </w:r>
        <w:r w:rsidR="0088093E">
          <w:rPr>
            <w:noProof/>
            <w:webHidden/>
          </w:rPr>
        </w:r>
        <w:r w:rsidR="0088093E">
          <w:rPr>
            <w:noProof/>
            <w:webHidden/>
          </w:rPr>
          <w:fldChar w:fldCharType="separate"/>
        </w:r>
        <w:r w:rsidR="0088093E">
          <w:rPr>
            <w:noProof/>
            <w:webHidden/>
          </w:rPr>
          <w:t>17</w:t>
        </w:r>
        <w:r w:rsidR="0088093E">
          <w:rPr>
            <w:noProof/>
            <w:webHidden/>
          </w:rPr>
          <w:fldChar w:fldCharType="end"/>
        </w:r>
      </w:hyperlink>
    </w:p>
    <w:p w:rsidR="0088093E" w:rsidRPr="0088093E" w:rsidRDefault="00ED2F05" w:rsidP="0088093E">
      <w:pPr>
        <w:pStyle w:val="TableofFigures"/>
        <w:tabs>
          <w:tab w:val="right" w:leader="dot" w:pos="8777"/>
        </w:tabs>
        <w:rPr>
          <w:noProof/>
          <w:lang w:val="de-CH" w:eastAsia="de-CH"/>
        </w:rPr>
      </w:pPr>
      <w:hyperlink w:anchor="_Toc472766992" w:history="1">
        <w:r w:rsidR="0088093E" w:rsidRPr="00947553">
          <w:rPr>
            <w:rStyle w:val="Hyperlink"/>
            <w:noProof/>
          </w:rPr>
          <w:t>Figure 5 - Testmap Ease of Learning</w:t>
        </w:r>
        <w:r w:rsidR="0088093E">
          <w:rPr>
            <w:noProof/>
            <w:webHidden/>
          </w:rPr>
          <w:tab/>
        </w:r>
        <w:r w:rsidR="0088093E">
          <w:rPr>
            <w:noProof/>
            <w:webHidden/>
          </w:rPr>
          <w:fldChar w:fldCharType="begin"/>
        </w:r>
        <w:r w:rsidR="0088093E">
          <w:rPr>
            <w:noProof/>
            <w:webHidden/>
          </w:rPr>
          <w:instrText xml:space="preserve"> PAGEREF _Toc472766992 \h </w:instrText>
        </w:r>
        <w:r w:rsidR="0088093E">
          <w:rPr>
            <w:noProof/>
            <w:webHidden/>
          </w:rPr>
        </w:r>
        <w:r w:rsidR="0088093E">
          <w:rPr>
            <w:noProof/>
            <w:webHidden/>
          </w:rPr>
          <w:fldChar w:fldCharType="separate"/>
        </w:r>
        <w:r w:rsidR="0088093E">
          <w:rPr>
            <w:noProof/>
            <w:webHidden/>
          </w:rPr>
          <w:t>18</w:t>
        </w:r>
        <w:r w:rsidR="0088093E">
          <w:rPr>
            <w:noProof/>
            <w:webHidden/>
          </w:rPr>
          <w:fldChar w:fldCharType="end"/>
        </w:r>
      </w:hyperlink>
    </w:p>
    <w:p w:rsidR="0088093E" w:rsidRPr="0088093E" w:rsidRDefault="00ED2F05" w:rsidP="0088093E">
      <w:pPr>
        <w:pStyle w:val="TableofFigures"/>
        <w:tabs>
          <w:tab w:val="right" w:leader="dot" w:pos="8777"/>
        </w:tabs>
        <w:rPr>
          <w:noProof/>
          <w:lang w:val="de-CH" w:eastAsia="de-CH"/>
        </w:rPr>
      </w:pPr>
      <w:hyperlink w:anchor="_Toc472766993" w:history="1">
        <w:r w:rsidR="0088093E" w:rsidRPr="00947553">
          <w:rPr>
            <w:rStyle w:val="Hyperlink"/>
            <w:noProof/>
            <w:lang w:val="en-US"/>
          </w:rPr>
          <w:t>Figure 6 - Testmap Pick &amp; Place</w:t>
        </w:r>
        <w:r w:rsidR="0088093E">
          <w:rPr>
            <w:noProof/>
            <w:webHidden/>
          </w:rPr>
          <w:tab/>
        </w:r>
        <w:r w:rsidR="0088093E">
          <w:rPr>
            <w:noProof/>
            <w:webHidden/>
          </w:rPr>
          <w:fldChar w:fldCharType="begin"/>
        </w:r>
        <w:r w:rsidR="0088093E">
          <w:rPr>
            <w:noProof/>
            <w:webHidden/>
          </w:rPr>
          <w:instrText xml:space="preserve"> PAGEREF _Toc472766993 \h </w:instrText>
        </w:r>
        <w:r w:rsidR="0088093E">
          <w:rPr>
            <w:noProof/>
            <w:webHidden/>
          </w:rPr>
        </w:r>
        <w:r w:rsidR="0088093E">
          <w:rPr>
            <w:noProof/>
            <w:webHidden/>
          </w:rPr>
          <w:fldChar w:fldCharType="separate"/>
        </w:r>
        <w:r w:rsidR="0088093E">
          <w:rPr>
            <w:noProof/>
            <w:webHidden/>
          </w:rPr>
          <w:t>21</w:t>
        </w:r>
        <w:r w:rsidR="0088093E">
          <w:rPr>
            <w:noProof/>
            <w:webHidden/>
          </w:rPr>
          <w:fldChar w:fldCharType="end"/>
        </w:r>
      </w:hyperlink>
    </w:p>
    <w:p w:rsidR="0088093E" w:rsidRPr="0088093E" w:rsidRDefault="00ED2F05" w:rsidP="0088093E">
      <w:pPr>
        <w:pStyle w:val="TableofFigures"/>
        <w:tabs>
          <w:tab w:val="right" w:leader="dot" w:pos="8777"/>
        </w:tabs>
        <w:rPr>
          <w:noProof/>
          <w:lang w:val="de-CH" w:eastAsia="de-CH"/>
        </w:rPr>
      </w:pPr>
      <w:hyperlink w:anchor="_Toc472766994" w:history="1">
        <w:r w:rsidR="0088093E" w:rsidRPr="00947553">
          <w:rPr>
            <w:rStyle w:val="Hyperlink"/>
            <w:noProof/>
            <w:lang w:val="en-US"/>
          </w:rPr>
          <w:t>Figure 7 - Testmap Jump'n'Run</w:t>
        </w:r>
        <w:r w:rsidR="0088093E">
          <w:rPr>
            <w:noProof/>
            <w:webHidden/>
          </w:rPr>
          <w:tab/>
        </w:r>
        <w:r w:rsidR="0088093E">
          <w:rPr>
            <w:noProof/>
            <w:webHidden/>
          </w:rPr>
          <w:fldChar w:fldCharType="begin"/>
        </w:r>
        <w:r w:rsidR="0088093E">
          <w:rPr>
            <w:noProof/>
            <w:webHidden/>
          </w:rPr>
          <w:instrText xml:space="preserve"> PAGEREF _Toc472766994 \h </w:instrText>
        </w:r>
        <w:r w:rsidR="0088093E">
          <w:rPr>
            <w:noProof/>
            <w:webHidden/>
          </w:rPr>
        </w:r>
        <w:r w:rsidR="0088093E">
          <w:rPr>
            <w:noProof/>
            <w:webHidden/>
          </w:rPr>
          <w:fldChar w:fldCharType="separate"/>
        </w:r>
        <w:r w:rsidR="0088093E">
          <w:rPr>
            <w:noProof/>
            <w:webHidden/>
          </w:rPr>
          <w:t>26</w:t>
        </w:r>
        <w:r w:rsidR="0088093E">
          <w:rPr>
            <w:noProof/>
            <w:webHidden/>
          </w:rPr>
          <w:fldChar w:fldCharType="end"/>
        </w:r>
      </w:hyperlink>
    </w:p>
    <w:p w:rsidR="0088093E" w:rsidRPr="00825563" w:rsidRDefault="0088093E" w:rsidP="0088093E">
      <w:pPr>
        <w:pStyle w:val="Heading2"/>
        <w:numPr>
          <w:ilvl w:val="1"/>
          <w:numId w:val="30"/>
        </w:numPr>
        <w:ind w:left="578" w:hanging="578"/>
        <w:rPr>
          <w:rFonts w:cs="Arial"/>
        </w:rPr>
      </w:pPr>
      <w:r w:rsidRPr="00825563">
        <w:rPr>
          <w:rFonts w:cs="Arial"/>
        </w:rPr>
        <w:fldChar w:fldCharType="end"/>
      </w:r>
      <w:bookmarkStart w:id="159" w:name="_Toc472779949"/>
      <w:proofErr w:type="spellStart"/>
      <w:r w:rsidRPr="00825563">
        <w:rPr>
          <w:rFonts w:cs="Arial"/>
        </w:rPr>
        <w:t>Chartpairs</w:t>
      </w:r>
      <w:bookmarkEnd w:id="159"/>
      <w:proofErr w:type="spellEnd"/>
    </w:p>
    <w:p w:rsidR="0088093E" w:rsidRPr="0088093E" w:rsidRDefault="0088093E" w:rsidP="0088093E">
      <w:pPr>
        <w:pStyle w:val="TableofFigures"/>
        <w:tabs>
          <w:tab w:val="right" w:leader="dot" w:pos="8777"/>
        </w:tabs>
        <w:rPr>
          <w:noProof/>
          <w:lang w:val="de-CH" w:eastAsia="de-CH"/>
        </w:rPr>
      </w:pPr>
      <w:r w:rsidRPr="00825563">
        <w:rPr>
          <w:rFonts w:cs="Arial"/>
          <w:color w:val="FF0000"/>
        </w:rPr>
        <w:fldChar w:fldCharType="begin"/>
      </w:r>
      <w:r w:rsidRPr="00825563">
        <w:rPr>
          <w:rFonts w:cs="Arial"/>
          <w:color w:val="FF0000"/>
        </w:rPr>
        <w:instrText xml:space="preserve"> TOC \h \z \c "Chartpair" </w:instrText>
      </w:r>
      <w:r w:rsidRPr="00825563">
        <w:rPr>
          <w:rFonts w:cs="Arial"/>
          <w:color w:val="FF0000"/>
        </w:rPr>
        <w:fldChar w:fldCharType="separate"/>
      </w:r>
      <w:hyperlink w:anchor="_Toc472766995" w:history="1">
        <w:r w:rsidRPr="0032429B">
          <w:rPr>
            <w:rStyle w:val="Hyperlink"/>
            <w:rFonts w:cs="Arial"/>
            <w:noProof/>
          </w:rPr>
          <w:t>Chartpair 1 - EoL Teleport</w:t>
        </w:r>
        <w:r>
          <w:rPr>
            <w:noProof/>
            <w:webHidden/>
          </w:rPr>
          <w:tab/>
        </w:r>
        <w:r>
          <w:rPr>
            <w:noProof/>
            <w:webHidden/>
          </w:rPr>
          <w:fldChar w:fldCharType="begin"/>
        </w:r>
        <w:r>
          <w:rPr>
            <w:noProof/>
            <w:webHidden/>
          </w:rPr>
          <w:instrText xml:space="preserve"> PAGEREF _Toc472766995 \h </w:instrText>
        </w:r>
        <w:r>
          <w:rPr>
            <w:noProof/>
            <w:webHidden/>
          </w:rPr>
        </w:r>
        <w:r>
          <w:rPr>
            <w:noProof/>
            <w:webHidden/>
          </w:rPr>
          <w:fldChar w:fldCharType="separate"/>
        </w:r>
        <w:r>
          <w:rPr>
            <w:noProof/>
            <w:webHidden/>
          </w:rPr>
          <w:t>19</w:t>
        </w:r>
        <w:r>
          <w:rPr>
            <w:noProof/>
            <w:webHidden/>
          </w:rPr>
          <w:fldChar w:fldCharType="end"/>
        </w:r>
      </w:hyperlink>
    </w:p>
    <w:p w:rsidR="0088093E" w:rsidRPr="0088093E" w:rsidRDefault="00ED2F05" w:rsidP="0088093E">
      <w:pPr>
        <w:pStyle w:val="TableofFigures"/>
        <w:tabs>
          <w:tab w:val="right" w:leader="dot" w:pos="8777"/>
        </w:tabs>
        <w:rPr>
          <w:noProof/>
          <w:lang w:val="de-CH" w:eastAsia="de-CH"/>
        </w:rPr>
      </w:pPr>
      <w:hyperlink w:anchor="_Toc472766996" w:history="1">
        <w:r w:rsidR="0088093E" w:rsidRPr="0032429B">
          <w:rPr>
            <w:rStyle w:val="Hyperlink"/>
            <w:rFonts w:cs="Arial"/>
            <w:noProof/>
          </w:rPr>
          <w:t>Chartpair 2 - EoL Jumping</w:t>
        </w:r>
        <w:r w:rsidR="0088093E">
          <w:rPr>
            <w:noProof/>
            <w:webHidden/>
          </w:rPr>
          <w:tab/>
        </w:r>
        <w:r w:rsidR="0088093E">
          <w:rPr>
            <w:noProof/>
            <w:webHidden/>
          </w:rPr>
          <w:fldChar w:fldCharType="begin"/>
        </w:r>
        <w:r w:rsidR="0088093E">
          <w:rPr>
            <w:noProof/>
            <w:webHidden/>
          </w:rPr>
          <w:instrText xml:space="preserve"> PAGEREF _Toc472766996 \h </w:instrText>
        </w:r>
        <w:r w:rsidR="0088093E">
          <w:rPr>
            <w:noProof/>
            <w:webHidden/>
          </w:rPr>
        </w:r>
        <w:r w:rsidR="0088093E">
          <w:rPr>
            <w:noProof/>
            <w:webHidden/>
          </w:rPr>
          <w:fldChar w:fldCharType="separate"/>
        </w:r>
        <w:r w:rsidR="0088093E">
          <w:rPr>
            <w:noProof/>
            <w:webHidden/>
          </w:rPr>
          <w:t>19</w:t>
        </w:r>
        <w:r w:rsidR="0088093E">
          <w:rPr>
            <w:noProof/>
            <w:webHidden/>
          </w:rPr>
          <w:fldChar w:fldCharType="end"/>
        </w:r>
      </w:hyperlink>
    </w:p>
    <w:p w:rsidR="0088093E" w:rsidRPr="0088093E" w:rsidRDefault="00ED2F05" w:rsidP="0088093E">
      <w:pPr>
        <w:pStyle w:val="TableofFigures"/>
        <w:tabs>
          <w:tab w:val="right" w:leader="dot" w:pos="8777"/>
        </w:tabs>
        <w:rPr>
          <w:noProof/>
          <w:lang w:val="de-CH" w:eastAsia="de-CH"/>
        </w:rPr>
      </w:pPr>
      <w:hyperlink w:anchor="_Toc472766997" w:history="1">
        <w:r w:rsidR="0088093E" w:rsidRPr="0032429B">
          <w:rPr>
            <w:rStyle w:val="Hyperlink"/>
            <w:rFonts w:cs="Arial"/>
            <w:noProof/>
          </w:rPr>
          <w:t>Chartpair 3 - EoL Walking in Place</w:t>
        </w:r>
        <w:r w:rsidR="0088093E">
          <w:rPr>
            <w:noProof/>
            <w:webHidden/>
          </w:rPr>
          <w:tab/>
        </w:r>
        <w:r w:rsidR="0088093E">
          <w:rPr>
            <w:noProof/>
            <w:webHidden/>
          </w:rPr>
          <w:fldChar w:fldCharType="begin"/>
        </w:r>
        <w:r w:rsidR="0088093E">
          <w:rPr>
            <w:noProof/>
            <w:webHidden/>
          </w:rPr>
          <w:instrText xml:space="preserve"> PAGEREF _Toc472766997 \h </w:instrText>
        </w:r>
        <w:r w:rsidR="0088093E">
          <w:rPr>
            <w:noProof/>
            <w:webHidden/>
          </w:rPr>
        </w:r>
        <w:r w:rsidR="0088093E">
          <w:rPr>
            <w:noProof/>
            <w:webHidden/>
          </w:rPr>
          <w:fldChar w:fldCharType="separate"/>
        </w:r>
        <w:r w:rsidR="0088093E">
          <w:rPr>
            <w:noProof/>
            <w:webHidden/>
          </w:rPr>
          <w:t>20</w:t>
        </w:r>
        <w:r w:rsidR="0088093E">
          <w:rPr>
            <w:noProof/>
            <w:webHidden/>
          </w:rPr>
          <w:fldChar w:fldCharType="end"/>
        </w:r>
      </w:hyperlink>
    </w:p>
    <w:p w:rsidR="0088093E" w:rsidRPr="0088093E" w:rsidRDefault="00ED2F05" w:rsidP="0088093E">
      <w:pPr>
        <w:pStyle w:val="TableofFigures"/>
        <w:tabs>
          <w:tab w:val="right" w:leader="dot" w:pos="8777"/>
        </w:tabs>
        <w:rPr>
          <w:noProof/>
          <w:lang w:val="de-CH" w:eastAsia="de-CH"/>
        </w:rPr>
      </w:pPr>
      <w:hyperlink w:anchor="_Toc472766998" w:history="1">
        <w:r w:rsidR="0088093E" w:rsidRPr="0032429B">
          <w:rPr>
            <w:rStyle w:val="Hyperlink"/>
            <w:rFonts w:cs="Arial"/>
            <w:noProof/>
          </w:rPr>
          <w:t>Chartpair 4 - EoL Walking by Leaning</w:t>
        </w:r>
        <w:r w:rsidR="0088093E">
          <w:rPr>
            <w:noProof/>
            <w:webHidden/>
          </w:rPr>
          <w:tab/>
        </w:r>
        <w:r w:rsidR="0088093E">
          <w:rPr>
            <w:noProof/>
            <w:webHidden/>
          </w:rPr>
          <w:fldChar w:fldCharType="begin"/>
        </w:r>
        <w:r w:rsidR="0088093E">
          <w:rPr>
            <w:noProof/>
            <w:webHidden/>
          </w:rPr>
          <w:instrText xml:space="preserve"> PAGEREF _Toc472766998 \h </w:instrText>
        </w:r>
        <w:r w:rsidR="0088093E">
          <w:rPr>
            <w:noProof/>
            <w:webHidden/>
          </w:rPr>
        </w:r>
        <w:r w:rsidR="0088093E">
          <w:rPr>
            <w:noProof/>
            <w:webHidden/>
          </w:rPr>
          <w:fldChar w:fldCharType="separate"/>
        </w:r>
        <w:r w:rsidR="0088093E">
          <w:rPr>
            <w:noProof/>
            <w:webHidden/>
          </w:rPr>
          <w:t>20</w:t>
        </w:r>
        <w:r w:rsidR="0088093E">
          <w:rPr>
            <w:noProof/>
            <w:webHidden/>
          </w:rPr>
          <w:fldChar w:fldCharType="end"/>
        </w:r>
      </w:hyperlink>
    </w:p>
    <w:p w:rsidR="0088093E" w:rsidRPr="0088093E" w:rsidRDefault="00ED2F05" w:rsidP="0088093E">
      <w:pPr>
        <w:pStyle w:val="TableofFigures"/>
        <w:tabs>
          <w:tab w:val="right" w:leader="dot" w:pos="8777"/>
        </w:tabs>
        <w:rPr>
          <w:noProof/>
          <w:lang w:val="de-CH" w:eastAsia="de-CH"/>
        </w:rPr>
      </w:pPr>
      <w:hyperlink w:anchor="_Toc472766999" w:history="1">
        <w:r w:rsidR="0088093E" w:rsidRPr="0032429B">
          <w:rPr>
            <w:rStyle w:val="Hyperlink"/>
            <w:rFonts w:cs="Arial"/>
            <w:noProof/>
          </w:rPr>
          <w:t>Chartpair 5 - P&amp;P Teleport Time</w:t>
        </w:r>
        <w:r w:rsidR="0088093E">
          <w:rPr>
            <w:noProof/>
            <w:webHidden/>
          </w:rPr>
          <w:tab/>
        </w:r>
        <w:r w:rsidR="0088093E">
          <w:rPr>
            <w:noProof/>
            <w:webHidden/>
          </w:rPr>
          <w:fldChar w:fldCharType="begin"/>
        </w:r>
        <w:r w:rsidR="0088093E">
          <w:rPr>
            <w:noProof/>
            <w:webHidden/>
          </w:rPr>
          <w:instrText xml:space="preserve"> PAGEREF _Toc472766999 \h </w:instrText>
        </w:r>
        <w:r w:rsidR="0088093E">
          <w:rPr>
            <w:noProof/>
            <w:webHidden/>
          </w:rPr>
        </w:r>
        <w:r w:rsidR="0088093E">
          <w:rPr>
            <w:noProof/>
            <w:webHidden/>
          </w:rPr>
          <w:fldChar w:fldCharType="separate"/>
        </w:r>
        <w:r w:rsidR="0088093E">
          <w:rPr>
            <w:noProof/>
            <w:webHidden/>
          </w:rPr>
          <w:t>22</w:t>
        </w:r>
        <w:r w:rsidR="0088093E">
          <w:rPr>
            <w:noProof/>
            <w:webHidden/>
          </w:rPr>
          <w:fldChar w:fldCharType="end"/>
        </w:r>
      </w:hyperlink>
    </w:p>
    <w:p w:rsidR="0088093E" w:rsidRPr="0088093E" w:rsidRDefault="00ED2F05" w:rsidP="0088093E">
      <w:pPr>
        <w:pStyle w:val="TableofFigures"/>
        <w:tabs>
          <w:tab w:val="right" w:leader="dot" w:pos="8777"/>
        </w:tabs>
        <w:rPr>
          <w:noProof/>
          <w:lang w:val="de-CH" w:eastAsia="de-CH"/>
        </w:rPr>
      </w:pPr>
      <w:hyperlink w:anchor="_Toc472767000" w:history="1">
        <w:r w:rsidR="0088093E" w:rsidRPr="0032429B">
          <w:rPr>
            <w:rStyle w:val="Hyperlink"/>
            <w:rFonts w:cs="Arial"/>
            <w:noProof/>
          </w:rPr>
          <w:t>Chartpair 6 - P&amp;P Teleport Objects</w:t>
        </w:r>
        <w:r w:rsidR="0088093E">
          <w:rPr>
            <w:noProof/>
            <w:webHidden/>
          </w:rPr>
          <w:tab/>
        </w:r>
        <w:r w:rsidR="0088093E">
          <w:rPr>
            <w:noProof/>
            <w:webHidden/>
          </w:rPr>
          <w:fldChar w:fldCharType="begin"/>
        </w:r>
        <w:r w:rsidR="0088093E">
          <w:rPr>
            <w:noProof/>
            <w:webHidden/>
          </w:rPr>
          <w:instrText xml:space="preserve"> PAGEREF _Toc472767000 \h </w:instrText>
        </w:r>
        <w:r w:rsidR="0088093E">
          <w:rPr>
            <w:noProof/>
            <w:webHidden/>
          </w:rPr>
        </w:r>
        <w:r w:rsidR="0088093E">
          <w:rPr>
            <w:noProof/>
            <w:webHidden/>
          </w:rPr>
          <w:fldChar w:fldCharType="separate"/>
        </w:r>
        <w:r w:rsidR="0088093E">
          <w:rPr>
            <w:noProof/>
            <w:webHidden/>
          </w:rPr>
          <w:t>22</w:t>
        </w:r>
        <w:r w:rsidR="0088093E">
          <w:rPr>
            <w:noProof/>
            <w:webHidden/>
          </w:rPr>
          <w:fldChar w:fldCharType="end"/>
        </w:r>
      </w:hyperlink>
    </w:p>
    <w:p w:rsidR="0088093E" w:rsidRPr="0088093E" w:rsidRDefault="00ED2F05" w:rsidP="0088093E">
      <w:pPr>
        <w:pStyle w:val="TableofFigures"/>
        <w:tabs>
          <w:tab w:val="right" w:leader="dot" w:pos="8777"/>
        </w:tabs>
        <w:rPr>
          <w:noProof/>
          <w:lang w:val="de-CH" w:eastAsia="de-CH"/>
        </w:rPr>
      </w:pPr>
      <w:hyperlink w:anchor="_Toc472767001" w:history="1">
        <w:r w:rsidR="0088093E" w:rsidRPr="0032429B">
          <w:rPr>
            <w:rStyle w:val="Hyperlink"/>
            <w:rFonts w:cs="Arial"/>
            <w:noProof/>
          </w:rPr>
          <w:t>Chartpair 7 - P&amp;P Jumping Time</w:t>
        </w:r>
        <w:r w:rsidR="0088093E">
          <w:rPr>
            <w:noProof/>
            <w:webHidden/>
          </w:rPr>
          <w:tab/>
        </w:r>
        <w:r w:rsidR="0088093E">
          <w:rPr>
            <w:noProof/>
            <w:webHidden/>
          </w:rPr>
          <w:fldChar w:fldCharType="begin"/>
        </w:r>
        <w:r w:rsidR="0088093E">
          <w:rPr>
            <w:noProof/>
            <w:webHidden/>
          </w:rPr>
          <w:instrText xml:space="preserve"> PAGEREF _Toc472767001 \h </w:instrText>
        </w:r>
        <w:r w:rsidR="0088093E">
          <w:rPr>
            <w:noProof/>
            <w:webHidden/>
          </w:rPr>
        </w:r>
        <w:r w:rsidR="0088093E">
          <w:rPr>
            <w:noProof/>
            <w:webHidden/>
          </w:rPr>
          <w:fldChar w:fldCharType="separate"/>
        </w:r>
        <w:r w:rsidR="0088093E">
          <w:rPr>
            <w:noProof/>
            <w:webHidden/>
          </w:rPr>
          <w:t>23</w:t>
        </w:r>
        <w:r w:rsidR="0088093E">
          <w:rPr>
            <w:noProof/>
            <w:webHidden/>
          </w:rPr>
          <w:fldChar w:fldCharType="end"/>
        </w:r>
      </w:hyperlink>
    </w:p>
    <w:p w:rsidR="0088093E" w:rsidRPr="0088093E" w:rsidRDefault="00ED2F05" w:rsidP="0088093E">
      <w:pPr>
        <w:pStyle w:val="TableofFigures"/>
        <w:tabs>
          <w:tab w:val="right" w:leader="dot" w:pos="8777"/>
        </w:tabs>
        <w:rPr>
          <w:noProof/>
          <w:lang w:val="de-CH" w:eastAsia="de-CH"/>
        </w:rPr>
      </w:pPr>
      <w:hyperlink w:anchor="_Toc472767002" w:history="1">
        <w:r w:rsidR="0088093E" w:rsidRPr="0032429B">
          <w:rPr>
            <w:rStyle w:val="Hyperlink"/>
            <w:rFonts w:cs="Arial"/>
            <w:noProof/>
          </w:rPr>
          <w:t>Chartpair 8 - P&amp;P Jumping Objects</w:t>
        </w:r>
        <w:r w:rsidR="0088093E">
          <w:rPr>
            <w:noProof/>
            <w:webHidden/>
          </w:rPr>
          <w:tab/>
        </w:r>
        <w:r w:rsidR="0088093E">
          <w:rPr>
            <w:noProof/>
            <w:webHidden/>
          </w:rPr>
          <w:fldChar w:fldCharType="begin"/>
        </w:r>
        <w:r w:rsidR="0088093E">
          <w:rPr>
            <w:noProof/>
            <w:webHidden/>
          </w:rPr>
          <w:instrText xml:space="preserve"> PAGEREF _Toc472767002 \h </w:instrText>
        </w:r>
        <w:r w:rsidR="0088093E">
          <w:rPr>
            <w:noProof/>
            <w:webHidden/>
          </w:rPr>
        </w:r>
        <w:r w:rsidR="0088093E">
          <w:rPr>
            <w:noProof/>
            <w:webHidden/>
          </w:rPr>
          <w:fldChar w:fldCharType="separate"/>
        </w:r>
        <w:r w:rsidR="0088093E">
          <w:rPr>
            <w:noProof/>
            <w:webHidden/>
          </w:rPr>
          <w:t>23</w:t>
        </w:r>
        <w:r w:rsidR="0088093E">
          <w:rPr>
            <w:noProof/>
            <w:webHidden/>
          </w:rPr>
          <w:fldChar w:fldCharType="end"/>
        </w:r>
      </w:hyperlink>
    </w:p>
    <w:p w:rsidR="0088093E" w:rsidRPr="0088093E" w:rsidRDefault="00ED2F05" w:rsidP="0088093E">
      <w:pPr>
        <w:pStyle w:val="TableofFigures"/>
        <w:tabs>
          <w:tab w:val="right" w:leader="dot" w:pos="8777"/>
        </w:tabs>
        <w:rPr>
          <w:noProof/>
          <w:lang w:val="de-CH" w:eastAsia="de-CH"/>
        </w:rPr>
      </w:pPr>
      <w:hyperlink w:anchor="_Toc472767003" w:history="1">
        <w:r w:rsidR="0088093E" w:rsidRPr="0032429B">
          <w:rPr>
            <w:rStyle w:val="Hyperlink"/>
            <w:rFonts w:cs="Arial"/>
            <w:noProof/>
          </w:rPr>
          <w:t>Chartpair 9 - P&amp;P Walking in Place Time</w:t>
        </w:r>
        <w:r w:rsidR="0088093E">
          <w:rPr>
            <w:noProof/>
            <w:webHidden/>
          </w:rPr>
          <w:tab/>
        </w:r>
        <w:r w:rsidR="0088093E">
          <w:rPr>
            <w:noProof/>
            <w:webHidden/>
          </w:rPr>
          <w:fldChar w:fldCharType="begin"/>
        </w:r>
        <w:r w:rsidR="0088093E">
          <w:rPr>
            <w:noProof/>
            <w:webHidden/>
          </w:rPr>
          <w:instrText xml:space="preserve"> PAGEREF _Toc472767003 \h </w:instrText>
        </w:r>
        <w:r w:rsidR="0088093E">
          <w:rPr>
            <w:noProof/>
            <w:webHidden/>
          </w:rPr>
        </w:r>
        <w:r w:rsidR="0088093E">
          <w:rPr>
            <w:noProof/>
            <w:webHidden/>
          </w:rPr>
          <w:fldChar w:fldCharType="separate"/>
        </w:r>
        <w:r w:rsidR="0088093E">
          <w:rPr>
            <w:noProof/>
            <w:webHidden/>
          </w:rPr>
          <w:t>24</w:t>
        </w:r>
        <w:r w:rsidR="0088093E">
          <w:rPr>
            <w:noProof/>
            <w:webHidden/>
          </w:rPr>
          <w:fldChar w:fldCharType="end"/>
        </w:r>
      </w:hyperlink>
    </w:p>
    <w:p w:rsidR="0088093E" w:rsidRPr="0088093E" w:rsidRDefault="00ED2F05" w:rsidP="0088093E">
      <w:pPr>
        <w:pStyle w:val="TableofFigures"/>
        <w:tabs>
          <w:tab w:val="right" w:leader="dot" w:pos="8777"/>
        </w:tabs>
        <w:rPr>
          <w:noProof/>
          <w:lang w:val="de-CH" w:eastAsia="de-CH"/>
        </w:rPr>
      </w:pPr>
      <w:hyperlink w:anchor="_Toc472767004" w:history="1">
        <w:r w:rsidR="0088093E" w:rsidRPr="0032429B">
          <w:rPr>
            <w:rStyle w:val="Hyperlink"/>
            <w:rFonts w:cs="Arial"/>
            <w:noProof/>
          </w:rPr>
          <w:t>Chartpair 10 - P&amp;P Walking in Place Objects</w:t>
        </w:r>
        <w:r w:rsidR="0088093E">
          <w:rPr>
            <w:noProof/>
            <w:webHidden/>
          </w:rPr>
          <w:tab/>
        </w:r>
        <w:r w:rsidR="0088093E">
          <w:rPr>
            <w:noProof/>
            <w:webHidden/>
          </w:rPr>
          <w:fldChar w:fldCharType="begin"/>
        </w:r>
        <w:r w:rsidR="0088093E">
          <w:rPr>
            <w:noProof/>
            <w:webHidden/>
          </w:rPr>
          <w:instrText xml:space="preserve"> PAGEREF _Toc472767004 \h </w:instrText>
        </w:r>
        <w:r w:rsidR="0088093E">
          <w:rPr>
            <w:noProof/>
            <w:webHidden/>
          </w:rPr>
        </w:r>
        <w:r w:rsidR="0088093E">
          <w:rPr>
            <w:noProof/>
            <w:webHidden/>
          </w:rPr>
          <w:fldChar w:fldCharType="separate"/>
        </w:r>
        <w:r w:rsidR="0088093E">
          <w:rPr>
            <w:noProof/>
            <w:webHidden/>
          </w:rPr>
          <w:t>24</w:t>
        </w:r>
        <w:r w:rsidR="0088093E">
          <w:rPr>
            <w:noProof/>
            <w:webHidden/>
          </w:rPr>
          <w:fldChar w:fldCharType="end"/>
        </w:r>
      </w:hyperlink>
    </w:p>
    <w:p w:rsidR="0088093E" w:rsidRPr="0088093E" w:rsidRDefault="00ED2F05" w:rsidP="0088093E">
      <w:pPr>
        <w:pStyle w:val="TableofFigures"/>
        <w:tabs>
          <w:tab w:val="right" w:leader="dot" w:pos="8777"/>
        </w:tabs>
        <w:rPr>
          <w:noProof/>
          <w:lang w:val="de-CH" w:eastAsia="de-CH"/>
        </w:rPr>
      </w:pPr>
      <w:hyperlink w:anchor="_Toc472767005" w:history="1">
        <w:r w:rsidR="0088093E" w:rsidRPr="0032429B">
          <w:rPr>
            <w:rStyle w:val="Hyperlink"/>
            <w:rFonts w:cs="Arial"/>
            <w:noProof/>
          </w:rPr>
          <w:t>Chartpair 11 - P&amp;P Walking by Leaning Time</w:t>
        </w:r>
        <w:r w:rsidR="0088093E">
          <w:rPr>
            <w:noProof/>
            <w:webHidden/>
          </w:rPr>
          <w:tab/>
        </w:r>
        <w:r w:rsidR="0088093E">
          <w:rPr>
            <w:noProof/>
            <w:webHidden/>
          </w:rPr>
          <w:fldChar w:fldCharType="begin"/>
        </w:r>
        <w:r w:rsidR="0088093E">
          <w:rPr>
            <w:noProof/>
            <w:webHidden/>
          </w:rPr>
          <w:instrText xml:space="preserve"> PAGEREF _Toc472767005 \h </w:instrText>
        </w:r>
        <w:r w:rsidR="0088093E">
          <w:rPr>
            <w:noProof/>
            <w:webHidden/>
          </w:rPr>
        </w:r>
        <w:r w:rsidR="0088093E">
          <w:rPr>
            <w:noProof/>
            <w:webHidden/>
          </w:rPr>
          <w:fldChar w:fldCharType="separate"/>
        </w:r>
        <w:r w:rsidR="0088093E">
          <w:rPr>
            <w:noProof/>
            <w:webHidden/>
          </w:rPr>
          <w:t>25</w:t>
        </w:r>
        <w:r w:rsidR="0088093E">
          <w:rPr>
            <w:noProof/>
            <w:webHidden/>
          </w:rPr>
          <w:fldChar w:fldCharType="end"/>
        </w:r>
      </w:hyperlink>
    </w:p>
    <w:p w:rsidR="0088093E" w:rsidRPr="0088093E" w:rsidRDefault="00ED2F05" w:rsidP="0088093E">
      <w:pPr>
        <w:pStyle w:val="TableofFigures"/>
        <w:tabs>
          <w:tab w:val="right" w:leader="dot" w:pos="8777"/>
        </w:tabs>
        <w:rPr>
          <w:noProof/>
          <w:lang w:val="de-CH" w:eastAsia="de-CH"/>
        </w:rPr>
      </w:pPr>
      <w:hyperlink w:anchor="_Toc472767006" w:history="1">
        <w:r w:rsidR="0088093E" w:rsidRPr="0032429B">
          <w:rPr>
            <w:rStyle w:val="Hyperlink"/>
            <w:rFonts w:cs="Arial"/>
            <w:noProof/>
          </w:rPr>
          <w:t>Chartpair 12 - P&amp;P Walking by Leaning Objects</w:t>
        </w:r>
        <w:r w:rsidR="0088093E">
          <w:rPr>
            <w:noProof/>
            <w:webHidden/>
          </w:rPr>
          <w:tab/>
        </w:r>
        <w:r w:rsidR="0088093E">
          <w:rPr>
            <w:noProof/>
            <w:webHidden/>
          </w:rPr>
          <w:fldChar w:fldCharType="begin"/>
        </w:r>
        <w:r w:rsidR="0088093E">
          <w:rPr>
            <w:noProof/>
            <w:webHidden/>
          </w:rPr>
          <w:instrText xml:space="preserve"> PAGEREF _Toc472767006 \h </w:instrText>
        </w:r>
        <w:r w:rsidR="0088093E">
          <w:rPr>
            <w:noProof/>
            <w:webHidden/>
          </w:rPr>
        </w:r>
        <w:r w:rsidR="0088093E">
          <w:rPr>
            <w:noProof/>
            <w:webHidden/>
          </w:rPr>
          <w:fldChar w:fldCharType="separate"/>
        </w:r>
        <w:r w:rsidR="0088093E">
          <w:rPr>
            <w:noProof/>
            <w:webHidden/>
          </w:rPr>
          <w:t>25</w:t>
        </w:r>
        <w:r w:rsidR="0088093E">
          <w:rPr>
            <w:noProof/>
            <w:webHidden/>
          </w:rPr>
          <w:fldChar w:fldCharType="end"/>
        </w:r>
      </w:hyperlink>
    </w:p>
    <w:p w:rsidR="0088093E" w:rsidRPr="0088093E" w:rsidRDefault="00ED2F05" w:rsidP="0088093E">
      <w:pPr>
        <w:pStyle w:val="TableofFigures"/>
        <w:tabs>
          <w:tab w:val="right" w:leader="dot" w:pos="8777"/>
        </w:tabs>
        <w:rPr>
          <w:noProof/>
          <w:lang w:val="de-CH" w:eastAsia="de-CH"/>
        </w:rPr>
      </w:pPr>
      <w:hyperlink w:anchor="_Toc472767007" w:history="1">
        <w:r w:rsidR="0088093E" w:rsidRPr="0032429B">
          <w:rPr>
            <w:rStyle w:val="Hyperlink"/>
            <w:rFonts w:cs="Arial"/>
            <w:noProof/>
          </w:rPr>
          <w:t>Chartpair 13 - JnR Teleport Time</w:t>
        </w:r>
        <w:r w:rsidR="0088093E">
          <w:rPr>
            <w:noProof/>
            <w:webHidden/>
          </w:rPr>
          <w:tab/>
        </w:r>
        <w:r w:rsidR="0088093E">
          <w:rPr>
            <w:noProof/>
            <w:webHidden/>
          </w:rPr>
          <w:fldChar w:fldCharType="begin"/>
        </w:r>
        <w:r w:rsidR="0088093E">
          <w:rPr>
            <w:noProof/>
            <w:webHidden/>
          </w:rPr>
          <w:instrText xml:space="preserve"> PAGEREF _Toc472767007 \h </w:instrText>
        </w:r>
        <w:r w:rsidR="0088093E">
          <w:rPr>
            <w:noProof/>
            <w:webHidden/>
          </w:rPr>
        </w:r>
        <w:r w:rsidR="0088093E">
          <w:rPr>
            <w:noProof/>
            <w:webHidden/>
          </w:rPr>
          <w:fldChar w:fldCharType="separate"/>
        </w:r>
        <w:r w:rsidR="0088093E">
          <w:rPr>
            <w:noProof/>
            <w:webHidden/>
          </w:rPr>
          <w:t>26</w:t>
        </w:r>
        <w:r w:rsidR="0088093E">
          <w:rPr>
            <w:noProof/>
            <w:webHidden/>
          </w:rPr>
          <w:fldChar w:fldCharType="end"/>
        </w:r>
      </w:hyperlink>
    </w:p>
    <w:p w:rsidR="0088093E" w:rsidRPr="0088093E" w:rsidRDefault="00ED2F05" w:rsidP="0088093E">
      <w:pPr>
        <w:pStyle w:val="TableofFigures"/>
        <w:tabs>
          <w:tab w:val="right" w:leader="dot" w:pos="8777"/>
        </w:tabs>
        <w:rPr>
          <w:noProof/>
          <w:lang w:val="de-CH" w:eastAsia="de-CH"/>
        </w:rPr>
      </w:pPr>
      <w:hyperlink w:anchor="_Toc472767008" w:history="1">
        <w:r w:rsidR="0088093E" w:rsidRPr="0032429B">
          <w:rPr>
            <w:rStyle w:val="Hyperlink"/>
            <w:rFonts w:cs="Arial"/>
            <w:noProof/>
          </w:rPr>
          <w:t>Chartpair 14 - JnR Teleport Accuracy</w:t>
        </w:r>
        <w:r w:rsidR="0088093E">
          <w:rPr>
            <w:noProof/>
            <w:webHidden/>
          </w:rPr>
          <w:tab/>
        </w:r>
        <w:r w:rsidR="0088093E">
          <w:rPr>
            <w:noProof/>
            <w:webHidden/>
          </w:rPr>
          <w:fldChar w:fldCharType="begin"/>
        </w:r>
        <w:r w:rsidR="0088093E">
          <w:rPr>
            <w:noProof/>
            <w:webHidden/>
          </w:rPr>
          <w:instrText xml:space="preserve"> PAGEREF _Toc472767008 \h </w:instrText>
        </w:r>
        <w:r w:rsidR="0088093E">
          <w:rPr>
            <w:noProof/>
            <w:webHidden/>
          </w:rPr>
        </w:r>
        <w:r w:rsidR="0088093E">
          <w:rPr>
            <w:noProof/>
            <w:webHidden/>
          </w:rPr>
          <w:fldChar w:fldCharType="separate"/>
        </w:r>
        <w:r w:rsidR="0088093E">
          <w:rPr>
            <w:noProof/>
            <w:webHidden/>
          </w:rPr>
          <w:t>27</w:t>
        </w:r>
        <w:r w:rsidR="0088093E">
          <w:rPr>
            <w:noProof/>
            <w:webHidden/>
          </w:rPr>
          <w:fldChar w:fldCharType="end"/>
        </w:r>
      </w:hyperlink>
    </w:p>
    <w:p w:rsidR="0088093E" w:rsidRPr="0088093E" w:rsidRDefault="00ED2F05" w:rsidP="0088093E">
      <w:pPr>
        <w:pStyle w:val="TableofFigures"/>
        <w:tabs>
          <w:tab w:val="right" w:leader="dot" w:pos="8777"/>
        </w:tabs>
        <w:rPr>
          <w:noProof/>
          <w:lang w:val="de-CH" w:eastAsia="de-CH"/>
        </w:rPr>
      </w:pPr>
      <w:hyperlink w:anchor="_Toc472767009" w:history="1">
        <w:r w:rsidR="0088093E" w:rsidRPr="0032429B">
          <w:rPr>
            <w:rStyle w:val="Hyperlink"/>
            <w:rFonts w:cs="Arial"/>
            <w:noProof/>
          </w:rPr>
          <w:t>Chartpair 15 - JnR Teleport Presence</w:t>
        </w:r>
        <w:r w:rsidR="0088093E">
          <w:rPr>
            <w:noProof/>
            <w:webHidden/>
          </w:rPr>
          <w:tab/>
        </w:r>
        <w:r w:rsidR="0088093E">
          <w:rPr>
            <w:noProof/>
            <w:webHidden/>
          </w:rPr>
          <w:fldChar w:fldCharType="begin"/>
        </w:r>
        <w:r w:rsidR="0088093E">
          <w:rPr>
            <w:noProof/>
            <w:webHidden/>
          </w:rPr>
          <w:instrText xml:space="preserve"> PAGEREF _Toc472767009 \h </w:instrText>
        </w:r>
        <w:r w:rsidR="0088093E">
          <w:rPr>
            <w:noProof/>
            <w:webHidden/>
          </w:rPr>
        </w:r>
        <w:r w:rsidR="0088093E">
          <w:rPr>
            <w:noProof/>
            <w:webHidden/>
          </w:rPr>
          <w:fldChar w:fldCharType="separate"/>
        </w:r>
        <w:r w:rsidR="0088093E">
          <w:rPr>
            <w:noProof/>
            <w:webHidden/>
          </w:rPr>
          <w:t>27</w:t>
        </w:r>
        <w:r w:rsidR="0088093E">
          <w:rPr>
            <w:noProof/>
            <w:webHidden/>
          </w:rPr>
          <w:fldChar w:fldCharType="end"/>
        </w:r>
      </w:hyperlink>
    </w:p>
    <w:p w:rsidR="0088093E" w:rsidRPr="0088093E" w:rsidRDefault="00ED2F05" w:rsidP="0088093E">
      <w:pPr>
        <w:pStyle w:val="TableofFigures"/>
        <w:tabs>
          <w:tab w:val="right" w:leader="dot" w:pos="8777"/>
        </w:tabs>
        <w:rPr>
          <w:noProof/>
          <w:lang w:val="de-CH" w:eastAsia="de-CH"/>
        </w:rPr>
      </w:pPr>
      <w:hyperlink w:anchor="_Toc472767010" w:history="1">
        <w:r w:rsidR="0088093E" w:rsidRPr="0032429B">
          <w:rPr>
            <w:rStyle w:val="Hyperlink"/>
            <w:rFonts w:cs="Arial"/>
            <w:noProof/>
          </w:rPr>
          <w:t>Chartpair 16 - JnR Jumping Time</w:t>
        </w:r>
        <w:r w:rsidR="0088093E">
          <w:rPr>
            <w:noProof/>
            <w:webHidden/>
          </w:rPr>
          <w:tab/>
        </w:r>
        <w:r w:rsidR="0088093E">
          <w:rPr>
            <w:noProof/>
            <w:webHidden/>
          </w:rPr>
          <w:fldChar w:fldCharType="begin"/>
        </w:r>
        <w:r w:rsidR="0088093E">
          <w:rPr>
            <w:noProof/>
            <w:webHidden/>
          </w:rPr>
          <w:instrText xml:space="preserve"> PAGEREF _Toc472767010 \h </w:instrText>
        </w:r>
        <w:r w:rsidR="0088093E">
          <w:rPr>
            <w:noProof/>
            <w:webHidden/>
          </w:rPr>
        </w:r>
        <w:r w:rsidR="0088093E">
          <w:rPr>
            <w:noProof/>
            <w:webHidden/>
          </w:rPr>
          <w:fldChar w:fldCharType="separate"/>
        </w:r>
        <w:r w:rsidR="0088093E">
          <w:rPr>
            <w:noProof/>
            <w:webHidden/>
          </w:rPr>
          <w:t>28</w:t>
        </w:r>
        <w:r w:rsidR="0088093E">
          <w:rPr>
            <w:noProof/>
            <w:webHidden/>
          </w:rPr>
          <w:fldChar w:fldCharType="end"/>
        </w:r>
      </w:hyperlink>
    </w:p>
    <w:p w:rsidR="0088093E" w:rsidRPr="0088093E" w:rsidRDefault="00ED2F05" w:rsidP="0088093E">
      <w:pPr>
        <w:pStyle w:val="TableofFigures"/>
        <w:tabs>
          <w:tab w:val="right" w:leader="dot" w:pos="8777"/>
        </w:tabs>
        <w:rPr>
          <w:noProof/>
          <w:lang w:val="de-CH" w:eastAsia="de-CH"/>
        </w:rPr>
      </w:pPr>
      <w:hyperlink w:anchor="_Toc472767011" w:history="1">
        <w:r w:rsidR="0088093E" w:rsidRPr="0032429B">
          <w:rPr>
            <w:rStyle w:val="Hyperlink"/>
            <w:rFonts w:cs="Arial"/>
            <w:noProof/>
          </w:rPr>
          <w:t>Chartpair 17 - JnR Jumping Accuracy</w:t>
        </w:r>
        <w:r w:rsidR="0088093E">
          <w:rPr>
            <w:noProof/>
            <w:webHidden/>
          </w:rPr>
          <w:tab/>
        </w:r>
        <w:r w:rsidR="0088093E">
          <w:rPr>
            <w:noProof/>
            <w:webHidden/>
          </w:rPr>
          <w:fldChar w:fldCharType="begin"/>
        </w:r>
        <w:r w:rsidR="0088093E">
          <w:rPr>
            <w:noProof/>
            <w:webHidden/>
          </w:rPr>
          <w:instrText xml:space="preserve"> PAGEREF _Toc472767011 \h </w:instrText>
        </w:r>
        <w:r w:rsidR="0088093E">
          <w:rPr>
            <w:noProof/>
            <w:webHidden/>
          </w:rPr>
        </w:r>
        <w:r w:rsidR="0088093E">
          <w:rPr>
            <w:noProof/>
            <w:webHidden/>
          </w:rPr>
          <w:fldChar w:fldCharType="separate"/>
        </w:r>
        <w:r w:rsidR="0088093E">
          <w:rPr>
            <w:noProof/>
            <w:webHidden/>
          </w:rPr>
          <w:t>28</w:t>
        </w:r>
        <w:r w:rsidR="0088093E">
          <w:rPr>
            <w:noProof/>
            <w:webHidden/>
          </w:rPr>
          <w:fldChar w:fldCharType="end"/>
        </w:r>
      </w:hyperlink>
    </w:p>
    <w:p w:rsidR="0088093E" w:rsidRPr="0088093E" w:rsidRDefault="00ED2F05" w:rsidP="0088093E">
      <w:pPr>
        <w:pStyle w:val="TableofFigures"/>
        <w:tabs>
          <w:tab w:val="right" w:leader="dot" w:pos="8777"/>
        </w:tabs>
        <w:rPr>
          <w:noProof/>
          <w:lang w:val="de-CH" w:eastAsia="de-CH"/>
        </w:rPr>
      </w:pPr>
      <w:hyperlink w:anchor="_Toc472767012" w:history="1">
        <w:r w:rsidR="0088093E" w:rsidRPr="0032429B">
          <w:rPr>
            <w:rStyle w:val="Hyperlink"/>
            <w:rFonts w:cs="Arial"/>
            <w:noProof/>
          </w:rPr>
          <w:t>Chartpair 18 - JnR Jumping Presence</w:t>
        </w:r>
        <w:r w:rsidR="0088093E">
          <w:rPr>
            <w:noProof/>
            <w:webHidden/>
          </w:rPr>
          <w:tab/>
        </w:r>
        <w:r w:rsidR="0088093E">
          <w:rPr>
            <w:noProof/>
            <w:webHidden/>
          </w:rPr>
          <w:fldChar w:fldCharType="begin"/>
        </w:r>
        <w:r w:rsidR="0088093E">
          <w:rPr>
            <w:noProof/>
            <w:webHidden/>
          </w:rPr>
          <w:instrText xml:space="preserve"> PAGEREF _Toc472767012 \h </w:instrText>
        </w:r>
        <w:r w:rsidR="0088093E">
          <w:rPr>
            <w:noProof/>
            <w:webHidden/>
          </w:rPr>
        </w:r>
        <w:r w:rsidR="0088093E">
          <w:rPr>
            <w:noProof/>
            <w:webHidden/>
          </w:rPr>
          <w:fldChar w:fldCharType="separate"/>
        </w:r>
        <w:r w:rsidR="0088093E">
          <w:rPr>
            <w:noProof/>
            <w:webHidden/>
          </w:rPr>
          <w:t>29</w:t>
        </w:r>
        <w:r w:rsidR="0088093E">
          <w:rPr>
            <w:noProof/>
            <w:webHidden/>
          </w:rPr>
          <w:fldChar w:fldCharType="end"/>
        </w:r>
      </w:hyperlink>
    </w:p>
    <w:p w:rsidR="0088093E" w:rsidRPr="0088093E" w:rsidRDefault="00ED2F05" w:rsidP="0088093E">
      <w:pPr>
        <w:pStyle w:val="TableofFigures"/>
        <w:tabs>
          <w:tab w:val="right" w:leader="dot" w:pos="8777"/>
        </w:tabs>
        <w:rPr>
          <w:noProof/>
          <w:lang w:val="de-CH" w:eastAsia="de-CH"/>
        </w:rPr>
      </w:pPr>
      <w:hyperlink w:anchor="_Toc472767013" w:history="1">
        <w:r w:rsidR="0088093E" w:rsidRPr="0032429B">
          <w:rPr>
            <w:rStyle w:val="Hyperlink"/>
            <w:rFonts w:cs="Arial"/>
            <w:noProof/>
          </w:rPr>
          <w:t>Chartpair 19 - EoU Navigation Methods</w:t>
        </w:r>
        <w:r w:rsidR="0088093E">
          <w:rPr>
            <w:noProof/>
            <w:webHidden/>
          </w:rPr>
          <w:tab/>
        </w:r>
        <w:r w:rsidR="0088093E">
          <w:rPr>
            <w:noProof/>
            <w:webHidden/>
          </w:rPr>
          <w:fldChar w:fldCharType="begin"/>
        </w:r>
        <w:r w:rsidR="0088093E">
          <w:rPr>
            <w:noProof/>
            <w:webHidden/>
          </w:rPr>
          <w:instrText xml:space="preserve"> PAGEREF _Toc472767013 \h </w:instrText>
        </w:r>
        <w:r w:rsidR="0088093E">
          <w:rPr>
            <w:noProof/>
            <w:webHidden/>
          </w:rPr>
        </w:r>
        <w:r w:rsidR="0088093E">
          <w:rPr>
            <w:noProof/>
            <w:webHidden/>
          </w:rPr>
          <w:fldChar w:fldCharType="separate"/>
        </w:r>
        <w:r w:rsidR="0088093E">
          <w:rPr>
            <w:noProof/>
            <w:webHidden/>
          </w:rPr>
          <w:t>29</w:t>
        </w:r>
        <w:r w:rsidR="0088093E">
          <w:rPr>
            <w:noProof/>
            <w:webHidden/>
          </w:rPr>
          <w:fldChar w:fldCharType="end"/>
        </w:r>
      </w:hyperlink>
    </w:p>
    <w:p w:rsidR="0088093E" w:rsidRDefault="0088093E" w:rsidP="0088093E">
      <w:pPr>
        <w:pStyle w:val="BodyText"/>
        <w:rPr>
          <w:rFonts w:ascii="Arial" w:hAnsi="Arial" w:cs="Arial"/>
          <w:color w:val="FF0000"/>
        </w:rPr>
      </w:pPr>
      <w:r w:rsidRPr="00825563">
        <w:rPr>
          <w:rFonts w:ascii="Arial" w:hAnsi="Arial" w:cs="Arial"/>
          <w:color w:val="FF0000"/>
        </w:rPr>
        <w:fldChar w:fldCharType="end"/>
      </w:r>
    </w:p>
    <w:p w:rsidR="0088093E" w:rsidRDefault="0088093E" w:rsidP="0088093E">
      <w:pPr>
        <w:pStyle w:val="BodyText"/>
        <w:rPr>
          <w:rFonts w:ascii="Arial" w:hAnsi="Arial" w:cs="Arial"/>
        </w:rPr>
        <w:sectPr w:rsidR="0088093E" w:rsidSect="00ED2F05">
          <w:headerReference w:type="default" r:id="rId60"/>
          <w:type w:val="continuous"/>
          <w:pgSz w:w="11906" w:h="16838" w:code="9"/>
          <w:pgMar w:top="1418" w:right="1418" w:bottom="1134" w:left="1701" w:header="958" w:footer="958" w:gutter="0"/>
          <w:pgNumType w:start="1"/>
          <w:cols w:space="720"/>
        </w:sectPr>
      </w:pPr>
    </w:p>
    <w:p w:rsidR="0088093E" w:rsidRPr="00825563" w:rsidRDefault="0088093E" w:rsidP="0088093E">
      <w:pPr>
        <w:pStyle w:val="Anhang"/>
        <w:numPr>
          <w:ilvl w:val="0"/>
          <w:numId w:val="31"/>
        </w:numPr>
        <w:rPr>
          <w:rFonts w:cs="Arial"/>
          <w:lang w:val="en-GB"/>
        </w:rPr>
      </w:pPr>
      <w:bookmarkStart w:id="160" w:name="_Toc472779950"/>
      <w:r w:rsidRPr="00825563">
        <w:rPr>
          <w:rFonts w:cs="Arial"/>
          <w:lang w:val="en-GB"/>
        </w:rPr>
        <w:lastRenderedPageBreak/>
        <w:t>Attachment</w:t>
      </w:r>
      <w:bookmarkEnd w:id="160"/>
    </w:p>
    <w:p w:rsidR="0088093E" w:rsidRPr="006F0046" w:rsidRDefault="0088093E" w:rsidP="0088093E">
      <w:pPr>
        <w:pStyle w:val="Anhang2"/>
        <w:numPr>
          <w:ilvl w:val="1"/>
          <w:numId w:val="32"/>
        </w:numPr>
        <w:spacing w:before="100"/>
        <w:rPr>
          <w:rFonts w:cs="Arial"/>
          <w:lang w:val="de-CH" w:eastAsia="de-CH"/>
        </w:rPr>
      </w:pPr>
      <w:bookmarkStart w:id="161" w:name="_Toc472779951"/>
      <w:r w:rsidRPr="006F0046">
        <w:rPr>
          <w:rFonts w:cs="Arial"/>
          <w:bCs/>
          <w:lang w:val="en-GB"/>
        </w:rPr>
        <w:lastRenderedPageBreak/>
        <w:t>Project Agreement</w:t>
      </w:r>
      <w:r w:rsidR="00ED2F05">
        <w:rPr>
          <w:rFonts w:cs="Arial"/>
          <w:lang w:val="en-GB" w:eastAsia="en-GB"/>
        </w:rPr>
        <w:pict>
          <v:shape id="Grafik 47" o:spid="_x0000_i1074" type="#_x0000_t75" style="width:439.5pt;height:621.1pt;visibility:visible;mso-wrap-style:square">
            <v:imagedata r:id="rId61" o:title=""/>
          </v:shape>
        </w:pict>
      </w:r>
      <w:bookmarkEnd w:id="161"/>
    </w:p>
    <w:p w:rsidR="0088093E" w:rsidRDefault="00ED2F05" w:rsidP="0088093E">
      <w:pPr>
        <w:pStyle w:val="BodyText"/>
        <w:spacing w:line="240" w:lineRule="auto"/>
        <w:rPr>
          <w:rFonts w:ascii="Arial" w:hAnsi="Arial" w:cs="Arial"/>
        </w:rPr>
      </w:pPr>
      <w:r>
        <w:rPr>
          <w:rFonts w:ascii="Arial" w:hAnsi="Arial" w:cs="Arial"/>
          <w:noProof/>
          <w:lang w:eastAsia="en-GB"/>
        </w:rPr>
        <w:lastRenderedPageBreak/>
        <w:pict>
          <v:shape id="Grafik 48" o:spid="_x0000_i1075" type="#_x0000_t75" style="width:439.5pt;height:621.1pt;visibility:visible;mso-wrap-style:square">
            <v:imagedata r:id="rId62" o:title=""/>
          </v:shape>
        </w:pict>
      </w:r>
    </w:p>
    <w:p w:rsidR="0088093E" w:rsidRDefault="0088093E" w:rsidP="0088093E">
      <w:pPr>
        <w:rPr>
          <w:rFonts w:cs="Arial"/>
        </w:rPr>
      </w:pPr>
      <w:r>
        <w:rPr>
          <w:rFonts w:cs="Arial"/>
        </w:rPr>
        <w:br w:type="page"/>
      </w:r>
    </w:p>
    <w:p w:rsidR="0088093E" w:rsidRDefault="0088093E" w:rsidP="0088093E">
      <w:pPr>
        <w:pStyle w:val="Anhang2"/>
        <w:numPr>
          <w:ilvl w:val="1"/>
          <w:numId w:val="32"/>
        </w:numPr>
        <w:rPr>
          <w:rFonts w:cs="Arial"/>
          <w:lang w:val="en-GB"/>
        </w:rPr>
      </w:pPr>
      <w:bookmarkStart w:id="162" w:name="_Toc472779952"/>
      <w:r w:rsidRPr="00825563">
        <w:rPr>
          <w:rFonts w:cs="Arial"/>
          <w:lang w:val="en-GB"/>
        </w:rPr>
        <w:t>Test Procedure</w:t>
      </w:r>
      <w:bookmarkEnd w:id="162"/>
    </w:p>
    <w:p w:rsidR="0088093E" w:rsidRDefault="00ED2F05" w:rsidP="0088093E">
      <w:pPr>
        <w:pStyle w:val="BodyText"/>
        <w:spacing w:line="240" w:lineRule="auto"/>
        <w:rPr>
          <w:rFonts w:ascii="Arial" w:hAnsi="Arial" w:cs="Arial"/>
        </w:rPr>
      </w:pPr>
      <w:r>
        <w:rPr>
          <w:rFonts w:ascii="Arial" w:hAnsi="Arial" w:cs="Arial"/>
          <w:noProof/>
          <w:lang w:eastAsia="en-GB"/>
        </w:rPr>
        <w:pict>
          <v:shape id="Grafik 49" o:spid="_x0000_i1076" type="#_x0000_t75" style="width:430.75pt;height:609.8pt;visibility:visible;mso-wrap-style:square">
            <v:imagedata r:id="rId63" o:title=""/>
          </v:shape>
        </w:pict>
      </w:r>
    </w:p>
    <w:p w:rsidR="0088093E" w:rsidRDefault="00ED2F05" w:rsidP="0088093E">
      <w:pPr>
        <w:pStyle w:val="BodyText"/>
        <w:spacing w:line="240" w:lineRule="auto"/>
        <w:rPr>
          <w:rFonts w:ascii="Arial" w:hAnsi="Arial" w:cs="Arial"/>
        </w:rPr>
      </w:pPr>
      <w:r>
        <w:rPr>
          <w:rFonts w:ascii="Arial" w:hAnsi="Arial" w:cs="Arial"/>
          <w:noProof/>
          <w:lang w:eastAsia="en-GB"/>
        </w:rPr>
        <w:lastRenderedPageBreak/>
        <w:pict>
          <v:shape id="Grafik 50" o:spid="_x0000_i1077" type="#_x0000_t75" style="width:439.5pt;height:621.7pt;visibility:visible;mso-wrap-style:square">
            <v:imagedata r:id="rId64" o:title=""/>
          </v:shape>
        </w:pict>
      </w:r>
      <w:r>
        <w:rPr>
          <w:rFonts w:ascii="Arial" w:hAnsi="Arial" w:cs="Arial"/>
          <w:noProof/>
          <w:lang w:eastAsia="en-GB"/>
        </w:rPr>
        <w:lastRenderedPageBreak/>
        <w:pict>
          <v:shape id="Grafik 51" o:spid="_x0000_i1078" type="#_x0000_t75" style="width:439.5pt;height:621.7pt;visibility:visible;mso-wrap-style:square">
            <v:imagedata r:id="rId65" o:title=""/>
          </v:shape>
        </w:pict>
      </w:r>
    </w:p>
    <w:p w:rsidR="0088093E" w:rsidRDefault="0088093E" w:rsidP="0088093E">
      <w:pPr>
        <w:rPr>
          <w:rFonts w:cs="Arial"/>
        </w:rPr>
      </w:pPr>
      <w:r>
        <w:rPr>
          <w:rFonts w:cs="Arial"/>
        </w:rPr>
        <w:br w:type="page"/>
      </w:r>
    </w:p>
    <w:p w:rsidR="0088093E" w:rsidRDefault="0088093E" w:rsidP="0088093E">
      <w:pPr>
        <w:pStyle w:val="Anhang2"/>
        <w:numPr>
          <w:ilvl w:val="1"/>
          <w:numId w:val="32"/>
        </w:numPr>
        <w:rPr>
          <w:rFonts w:cs="Arial"/>
          <w:lang w:val="en-GB"/>
        </w:rPr>
      </w:pPr>
      <w:bookmarkStart w:id="163" w:name="_Toc472779953"/>
      <w:r w:rsidRPr="00825563">
        <w:rPr>
          <w:rFonts w:cs="Arial"/>
          <w:lang w:val="en-GB"/>
        </w:rPr>
        <w:t>Testing Survey</w:t>
      </w:r>
      <w:bookmarkEnd w:id="163"/>
    </w:p>
    <w:p w:rsidR="0088093E" w:rsidRDefault="00ED2F05" w:rsidP="0088093E">
      <w:pPr>
        <w:pStyle w:val="BodyText"/>
        <w:spacing w:line="240" w:lineRule="auto"/>
      </w:pPr>
      <w:r>
        <w:rPr>
          <w:rFonts w:cs="Arial"/>
          <w:noProof/>
          <w:lang w:eastAsia="en-GB"/>
        </w:rPr>
        <w:pict>
          <v:shape id="Grafik 52" o:spid="_x0000_i1079" type="#_x0000_t75" style="width:439.5pt;height:568.5pt;visibility:visible;mso-wrap-style:square">
            <v:imagedata r:id="rId66" o:title=""/>
          </v:shape>
        </w:pict>
      </w:r>
    </w:p>
    <w:p w:rsidR="0088093E" w:rsidRPr="00A021EF" w:rsidRDefault="0088093E" w:rsidP="0088093E">
      <w:pPr>
        <w:pStyle w:val="BodyText"/>
      </w:pPr>
    </w:p>
    <w:p w:rsidR="0088093E" w:rsidRDefault="00ED2F05" w:rsidP="0088093E">
      <w:pPr>
        <w:rPr>
          <w:rFonts w:cs="Arial"/>
        </w:rPr>
      </w:pPr>
      <w:r>
        <w:rPr>
          <w:rFonts w:cs="Arial"/>
          <w:noProof/>
          <w:lang w:eastAsia="en-GB"/>
        </w:rPr>
        <w:lastRenderedPageBreak/>
        <w:pict>
          <v:shape id="Grafik 53" o:spid="_x0000_i1080" type="#_x0000_t75" style="width:439.5pt;height:568.5pt;visibility:visible;mso-wrap-style:square">
            <v:imagedata r:id="rId67" o:title=""/>
          </v:shape>
        </w:pict>
      </w:r>
      <w:r>
        <w:rPr>
          <w:rFonts w:cs="Arial"/>
          <w:noProof/>
          <w:lang w:eastAsia="en-GB"/>
        </w:rPr>
        <w:lastRenderedPageBreak/>
        <w:pict>
          <v:shape id="Grafik 54" o:spid="_x0000_i1081" type="#_x0000_t75" style="width:439.5pt;height:568.5pt;visibility:visible;mso-wrap-style:square">
            <v:imagedata r:id="rId68" o:title=""/>
          </v:shape>
        </w:pict>
      </w:r>
      <w:r>
        <w:rPr>
          <w:rFonts w:cs="Arial"/>
          <w:noProof/>
          <w:lang w:eastAsia="en-GB"/>
        </w:rPr>
        <w:lastRenderedPageBreak/>
        <w:pict>
          <v:shape id="Grafik 55" o:spid="_x0000_i1082" type="#_x0000_t75" style="width:439.5pt;height:568.5pt;visibility:visible;mso-wrap-style:square">
            <v:imagedata r:id="rId69" o:title=""/>
          </v:shape>
        </w:pict>
      </w:r>
      <w:r>
        <w:rPr>
          <w:rFonts w:cs="Arial"/>
          <w:noProof/>
          <w:lang w:eastAsia="en-GB"/>
        </w:rPr>
        <w:lastRenderedPageBreak/>
        <w:pict>
          <v:shape id="Grafik 56" o:spid="_x0000_i1083" type="#_x0000_t75" style="width:439.5pt;height:568.5pt;visibility:visible;mso-wrap-style:square">
            <v:imagedata r:id="rId70" o:title=""/>
          </v:shape>
        </w:pict>
      </w:r>
      <w:r>
        <w:rPr>
          <w:rFonts w:cs="Arial"/>
          <w:noProof/>
          <w:lang w:eastAsia="en-GB"/>
        </w:rPr>
        <w:lastRenderedPageBreak/>
        <w:pict>
          <v:shape id="Grafik 57" o:spid="_x0000_i1084" type="#_x0000_t75" style="width:439.5pt;height:568.5pt;visibility:visible;mso-wrap-style:square">
            <v:imagedata r:id="rId71" o:title=""/>
          </v:shape>
        </w:pict>
      </w:r>
      <w:r>
        <w:rPr>
          <w:rFonts w:cs="Arial"/>
          <w:noProof/>
          <w:lang w:eastAsia="en-GB"/>
        </w:rPr>
        <w:lastRenderedPageBreak/>
        <w:pict>
          <v:shape id="Grafik 58" o:spid="_x0000_i1085" type="#_x0000_t75" style="width:439.5pt;height:568.5pt;visibility:visible;mso-wrap-style:square">
            <v:imagedata r:id="rId72" o:title=""/>
          </v:shape>
        </w:pict>
      </w:r>
      <w:r>
        <w:rPr>
          <w:rFonts w:cs="Arial"/>
          <w:noProof/>
          <w:lang w:eastAsia="en-GB"/>
        </w:rPr>
        <w:lastRenderedPageBreak/>
        <w:pict>
          <v:shape id="Grafik 59" o:spid="_x0000_i1086" type="#_x0000_t75" style="width:439.5pt;height:568.5pt;visibility:visible;mso-wrap-style:square">
            <v:imagedata r:id="rId73" o:title=""/>
          </v:shape>
        </w:pict>
      </w:r>
      <w:r>
        <w:rPr>
          <w:rFonts w:cs="Arial"/>
          <w:noProof/>
          <w:lang w:eastAsia="en-GB"/>
        </w:rPr>
        <w:lastRenderedPageBreak/>
        <w:pict>
          <v:shape id="Grafik 60" o:spid="_x0000_i1087" type="#_x0000_t75" style="width:439.5pt;height:568.5pt;visibility:visible;mso-wrap-style:square">
            <v:imagedata r:id="rId74" o:title=""/>
          </v:shape>
        </w:pict>
      </w:r>
    </w:p>
    <w:p w:rsidR="0088093E" w:rsidRDefault="0088093E" w:rsidP="0088093E">
      <w:pPr>
        <w:rPr>
          <w:rFonts w:cs="Arial"/>
        </w:rPr>
      </w:pPr>
      <w:r>
        <w:rPr>
          <w:rFonts w:cs="Arial"/>
        </w:rPr>
        <w:br w:type="page"/>
      </w:r>
    </w:p>
    <w:p w:rsidR="0088093E" w:rsidRDefault="0088093E" w:rsidP="0088093E">
      <w:pPr>
        <w:pStyle w:val="Anhang2"/>
        <w:numPr>
          <w:ilvl w:val="1"/>
          <w:numId w:val="32"/>
        </w:numPr>
        <w:rPr>
          <w:rFonts w:cs="Arial"/>
          <w:lang w:val="en-GB"/>
        </w:rPr>
      </w:pPr>
      <w:bookmarkStart w:id="164" w:name="_Toc472779954"/>
      <w:r w:rsidRPr="00675446">
        <w:rPr>
          <w:rFonts w:cs="Arial"/>
          <w:lang w:val="en-GB"/>
        </w:rPr>
        <w:t>Testing Survey Results</w:t>
      </w:r>
      <w:bookmarkEnd w:id="164"/>
    </w:p>
    <w:p w:rsidR="0088093E" w:rsidRPr="00675446" w:rsidRDefault="0088093E" w:rsidP="0088093E">
      <w:pPr>
        <w:pStyle w:val="Anhang3"/>
        <w:numPr>
          <w:ilvl w:val="2"/>
          <w:numId w:val="32"/>
        </w:numPr>
        <w:rPr>
          <w:rFonts w:cs="Arial"/>
          <w:lang w:val="en-GB"/>
        </w:rPr>
      </w:pPr>
      <w:bookmarkStart w:id="165" w:name="_Toc472779955"/>
      <w:r>
        <w:rPr>
          <w:rFonts w:cs="Arial"/>
          <w:lang w:val="en-GB"/>
        </w:rPr>
        <w:t>Ease of Learning</w:t>
      </w:r>
      <w:bookmarkEnd w:id="165"/>
    </w:p>
    <w:p w:rsidR="0088093E" w:rsidRDefault="00ED2F05" w:rsidP="0088093E">
      <w:pPr>
        <w:pStyle w:val="BodyText"/>
        <w:spacing w:line="240" w:lineRule="auto"/>
      </w:pPr>
      <w:r>
        <w:rPr>
          <w:rFonts w:cs="Arial"/>
          <w:noProof/>
          <w:lang w:eastAsia="en-GB"/>
        </w:rPr>
        <w:pict>
          <v:shape id="Grafik 82" o:spid="_x0000_i1088" type="#_x0000_t75" style="width:439.5pt;height:568.5pt;visibility:visible;mso-wrap-style:square">
            <v:imagedata r:id="rId75" o:title=""/>
          </v:shape>
        </w:pict>
      </w:r>
    </w:p>
    <w:p w:rsidR="0088093E" w:rsidRDefault="0088093E" w:rsidP="0088093E">
      <w:pPr>
        <w:pStyle w:val="BodyText"/>
      </w:pPr>
    </w:p>
    <w:p w:rsidR="0088093E" w:rsidRDefault="00ED2F05" w:rsidP="0088093E">
      <w:pPr>
        <w:pStyle w:val="BodyText"/>
        <w:spacing w:line="240" w:lineRule="auto"/>
      </w:pPr>
      <w:r>
        <w:rPr>
          <w:rFonts w:cs="Arial"/>
          <w:noProof/>
          <w:lang w:eastAsia="en-GB"/>
        </w:rPr>
        <w:pict>
          <v:shape id="Grafik 83" o:spid="_x0000_i1089" type="#_x0000_t75" style="width:439.5pt;height:568.5pt;visibility:visible;mso-wrap-style:square">
            <v:imagedata r:id="rId76" o:title=""/>
          </v:shape>
        </w:pict>
      </w:r>
    </w:p>
    <w:p w:rsidR="0088093E" w:rsidRDefault="0088093E" w:rsidP="0088093E">
      <w:pPr>
        <w:pStyle w:val="BodyText"/>
      </w:pPr>
    </w:p>
    <w:p w:rsidR="0088093E" w:rsidRDefault="0088093E" w:rsidP="0088093E">
      <w:pPr>
        <w:rPr>
          <w:rFonts w:ascii="Times New Roman" w:hAnsi="Times New Roman"/>
        </w:rPr>
      </w:pPr>
      <w:r>
        <w:br w:type="page"/>
      </w:r>
    </w:p>
    <w:p w:rsidR="0088093E" w:rsidRPr="00675446" w:rsidRDefault="0088093E" w:rsidP="0088093E">
      <w:pPr>
        <w:pStyle w:val="Anhang3"/>
        <w:numPr>
          <w:ilvl w:val="2"/>
          <w:numId w:val="32"/>
        </w:numPr>
        <w:rPr>
          <w:rFonts w:cs="Arial"/>
          <w:lang w:val="en-GB"/>
        </w:rPr>
      </w:pPr>
      <w:bookmarkStart w:id="166" w:name="_Toc472779956"/>
      <w:r>
        <w:rPr>
          <w:rFonts w:cs="Arial"/>
          <w:lang w:val="en-GB"/>
        </w:rPr>
        <w:t>Pick &amp; Place</w:t>
      </w:r>
      <w:bookmarkEnd w:id="166"/>
    </w:p>
    <w:p w:rsidR="0088093E" w:rsidRDefault="00ED2F05" w:rsidP="0088093E">
      <w:pPr>
        <w:pStyle w:val="BodyText"/>
        <w:spacing w:line="240" w:lineRule="auto"/>
      </w:pPr>
      <w:r>
        <w:rPr>
          <w:rFonts w:cs="Arial"/>
          <w:noProof/>
          <w:lang w:eastAsia="en-GB"/>
        </w:rPr>
        <w:pict>
          <v:shape id="Grafik 84" o:spid="_x0000_i1090" type="#_x0000_t75" style="width:439.5pt;height:568.5pt;visibility:visible;mso-wrap-style:square">
            <v:imagedata r:id="rId77" o:title=""/>
          </v:shape>
        </w:pict>
      </w:r>
    </w:p>
    <w:p w:rsidR="0088093E" w:rsidRDefault="00ED2F05" w:rsidP="0088093E">
      <w:pPr>
        <w:pStyle w:val="BodyText"/>
        <w:spacing w:line="240" w:lineRule="auto"/>
      </w:pPr>
      <w:r>
        <w:rPr>
          <w:rFonts w:cs="Arial"/>
          <w:noProof/>
          <w:lang w:eastAsia="en-GB"/>
        </w:rPr>
        <w:lastRenderedPageBreak/>
        <w:pict>
          <v:shape id="Grafik 85" o:spid="_x0000_i1091" type="#_x0000_t75" style="width:439.5pt;height:568.5pt;visibility:visible;mso-wrap-style:square">
            <v:imagedata r:id="rId78" o:title=""/>
          </v:shape>
        </w:pict>
      </w:r>
    </w:p>
    <w:p w:rsidR="0088093E" w:rsidRDefault="0088093E" w:rsidP="0088093E">
      <w:pPr>
        <w:rPr>
          <w:rFonts w:ascii="Times New Roman" w:hAnsi="Times New Roman"/>
        </w:rPr>
      </w:pPr>
      <w:r>
        <w:br w:type="page"/>
      </w:r>
    </w:p>
    <w:p w:rsidR="0088093E" w:rsidRPr="00675446" w:rsidRDefault="0088093E" w:rsidP="0088093E">
      <w:pPr>
        <w:pStyle w:val="Anhang3"/>
        <w:numPr>
          <w:ilvl w:val="2"/>
          <w:numId w:val="32"/>
        </w:numPr>
        <w:rPr>
          <w:rFonts w:cs="Arial"/>
          <w:lang w:val="en-GB"/>
        </w:rPr>
      </w:pPr>
      <w:bookmarkStart w:id="167" w:name="_Toc472779957"/>
      <w:r>
        <w:rPr>
          <w:rFonts w:cs="Arial"/>
          <w:lang w:val="en-GB"/>
        </w:rPr>
        <w:t>Jump’n’Run</w:t>
      </w:r>
      <w:bookmarkEnd w:id="167"/>
    </w:p>
    <w:p w:rsidR="0088093E" w:rsidRDefault="00ED2F05" w:rsidP="0088093E">
      <w:pPr>
        <w:pStyle w:val="BodyText"/>
        <w:spacing w:line="240" w:lineRule="auto"/>
      </w:pPr>
      <w:r>
        <w:rPr>
          <w:rFonts w:cs="Arial"/>
          <w:noProof/>
          <w:lang w:eastAsia="en-GB"/>
        </w:rPr>
        <w:pict>
          <v:shape id="Grafik 86" o:spid="_x0000_i1092" type="#_x0000_t75" style="width:439.5pt;height:568.5pt;visibility:visible;mso-wrap-style:square">
            <v:imagedata r:id="rId79" o:title=""/>
          </v:shape>
        </w:pict>
      </w:r>
    </w:p>
    <w:p w:rsidR="0088093E" w:rsidRDefault="0088093E" w:rsidP="0088093E">
      <w:pPr>
        <w:pStyle w:val="BodyText"/>
      </w:pPr>
    </w:p>
    <w:p w:rsidR="0088093E" w:rsidRDefault="00ED2F05" w:rsidP="0088093E">
      <w:pPr>
        <w:pStyle w:val="BodyText"/>
        <w:spacing w:line="240" w:lineRule="auto"/>
      </w:pPr>
      <w:r>
        <w:rPr>
          <w:rFonts w:cs="Arial"/>
          <w:noProof/>
          <w:lang w:eastAsia="en-GB"/>
        </w:rPr>
        <w:lastRenderedPageBreak/>
        <w:pict>
          <v:shape id="Grafik 87" o:spid="_x0000_i1093" type="#_x0000_t75" style="width:439.5pt;height:568.5pt;visibility:visible;mso-wrap-style:square">
            <v:imagedata r:id="rId80" o:title=""/>
          </v:shape>
        </w:pict>
      </w:r>
    </w:p>
    <w:p w:rsidR="0088093E" w:rsidRDefault="0088093E" w:rsidP="0088093E">
      <w:pPr>
        <w:rPr>
          <w:rFonts w:ascii="Times New Roman" w:hAnsi="Times New Roman"/>
        </w:rPr>
      </w:pPr>
      <w:r>
        <w:br w:type="page"/>
      </w:r>
    </w:p>
    <w:p w:rsidR="0088093E" w:rsidRPr="00675446" w:rsidRDefault="0088093E" w:rsidP="0088093E">
      <w:pPr>
        <w:pStyle w:val="Anhang3"/>
        <w:numPr>
          <w:ilvl w:val="2"/>
          <w:numId w:val="32"/>
        </w:numPr>
        <w:rPr>
          <w:rFonts w:cs="Arial"/>
          <w:lang w:val="en-GB"/>
        </w:rPr>
      </w:pPr>
      <w:bookmarkStart w:id="168" w:name="_Toc472779958"/>
      <w:r>
        <w:rPr>
          <w:rFonts w:cs="Arial"/>
          <w:lang w:val="en-GB"/>
        </w:rPr>
        <w:t>Ease of Use</w:t>
      </w:r>
      <w:bookmarkEnd w:id="168"/>
    </w:p>
    <w:p w:rsidR="0088093E" w:rsidRPr="00825563" w:rsidRDefault="00ED2F05" w:rsidP="0088093E">
      <w:pPr>
        <w:rPr>
          <w:rFonts w:cs="Arial"/>
        </w:rPr>
      </w:pPr>
      <w:r>
        <w:rPr>
          <w:rFonts w:cs="Arial"/>
          <w:noProof/>
          <w:lang w:eastAsia="en-GB"/>
        </w:rPr>
        <w:pict>
          <v:shape id="Grafik 88" o:spid="_x0000_i1094" type="#_x0000_t75" style="width:439.5pt;height:568.5pt;visibility:visible;mso-wrap-style:square">
            <v:imagedata r:id="rId81" o:title=""/>
          </v:shape>
        </w:pict>
      </w:r>
    </w:p>
    <w:p w:rsidR="00AA407D" w:rsidRPr="00231392" w:rsidRDefault="00AA407D" w:rsidP="00231392">
      <w:pPr>
        <w:pStyle w:val="BodyText"/>
        <w:spacing w:before="60"/>
      </w:pPr>
    </w:p>
    <w:sectPr w:rsidR="00AA407D" w:rsidRPr="00231392">
      <w:headerReference w:type="even" r:id="rId82"/>
      <w:pgSz w:w="11906" w:h="16838" w:code="9"/>
      <w:pgMar w:top="1418" w:right="1418" w:bottom="1134" w:left="1701" w:header="958" w:footer="95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C1517" w:rsidRDefault="00CC1517">
      <w:r>
        <w:separator/>
      </w:r>
    </w:p>
  </w:endnote>
  <w:endnote w:type="continuationSeparator" w:id="0">
    <w:p w:rsidR="00CC1517" w:rsidRDefault="00CC151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libri">
    <w:panose1 w:val="020F0502020204030204"/>
    <w:charset w:val="00"/>
    <w:family w:val="swiss"/>
    <w:pitch w:val="variable"/>
    <w:sig w:usb0="E0002AFF" w:usb1="C0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0754E" w:rsidRPr="001E05B0" w:rsidRDefault="00B0754E" w:rsidP="00ED2F05">
    <w:pPr>
      <w:pStyle w:val="Footer"/>
    </w:pPr>
    <w:r>
      <w:t>Navigation in VR Space</w:t>
    </w:r>
    <w:r>
      <w:tab/>
      <w:t xml:space="preserve">Dominic </w:t>
    </w:r>
    <w:proofErr w:type="spellStart"/>
    <w:r>
      <w:t>Bär</w:t>
    </w:r>
    <w:proofErr w:type="spellEnd"/>
    <w:r>
      <w:t>, Marcel Groux</w:t>
    </w:r>
    <w:r>
      <w:tab/>
    </w:r>
    <w:r>
      <w:fldChar w:fldCharType="begin"/>
    </w:r>
    <w:r>
      <w:instrText xml:space="preserve"> DATE \@ "dd.MM.yy" </w:instrText>
    </w:r>
    <w:r>
      <w:fldChar w:fldCharType="separate"/>
    </w:r>
    <w:r>
      <w:rPr>
        <w:noProof/>
      </w:rPr>
      <w:t>21.01.17</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C1517" w:rsidRDefault="00CC1517">
      <w:r>
        <w:separator/>
      </w:r>
    </w:p>
  </w:footnote>
  <w:footnote w:type="continuationSeparator" w:id="0">
    <w:p w:rsidR="00CC1517" w:rsidRDefault="00CC1517">
      <w:r>
        <w:continuationSeparator/>
      </w:r>
    </w:p>
  </w:footnote>
  <w:footnote w:id="1">
    <w:p w:rsidR="00B0754E" w:rsidRDefault="00B0754E" w:rsidP="0088093E">
      <w:pPr>
        <w:pStyle w:val="FootnoteText"/>
        <w:rPr>
          <w:lang w:val="de-CH"/>
        </w:rPr>
      </w:pPr>
      <w:r>
        <w:rPr>
          <w:rStyle w:val="FootnoteReference"/>
        </w:rPr>
        <w:footnoteRef/>
      </w:r>
      <w:r>
        <w:t xml:space="preserve"> </w:t>
      </w:r>
      <w:r>
        <w:rPr>
          <w:lang w:val="de-CH"/>
        </w:rPr>
        <w:t>https://unity3d.com</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0754E" w:rsidRDefault="00B0754E" w:rsidP="00ED2F05">
    <w:pPr>
      <w:pStyle w:val="Header"/>
      <w:framePr w:wrap="around" w:vAnchor="text" w:hAnchor="margin" w:xAlign="right" w:y="1"/>
    </w:pPr>
    <w:r>
      <w:rPr>
        <w:rStyle w:val="PageNumber"/>
      </w:rPr>
      <w:t xml:space="preserve">Page </w:t>
    </w:r>
    <w:r>
      <w:rPr>
        <w:rStyle w:val="PageNumber"/>
      </w:rPr>
      <w:fldChar w:fldCharType="begin"/>
    </w:r>
    <w:r>
      <w:rPr>
        <w:rStyle w:val="PageNumber"/>
      </w:rPr>
      <w:instrText xml:space="preserve"> PAGE </w:instrText>
    </w:r>
    <w:r>
      <w:rPr>
        <w:rStyle w:val="PageNumber"/>
      </w:rPr>
      <w:fldChar w:fldCharType="separate"/>
    </w:r>
    <w:r w:rsidR="007C15E0">
      <w:rPr>
        <w:rStyle w:val="PageNumber"/>
        <w:noProof/>
      </w:rPr>
      <w:t>13</w:t>
    </w:r>
    <w:r>
      <w:rPr>
        <w:rStyle w:val="PageNumber"/>
      </w:rPr>
      <w:fldChar w:fldCharType="end"/>
    </w:r>
  </w:p>
  <w:p w:rsidR="00B0754E" w:rsidRPr="001E05B0" w:rsidRDefault="00B0754E" w:rsidP="00ED2F0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0754E" w:rsidRDefault="00B0754E" w:rsidP="00ED2F05">
    <w:pPr>
      <w:pStyle w:val="Header"/>
      <w:framePr w:wrap="around" w:vAnchor="text" w:hAnchor="margin" w:xAlign="right" w:y="1"/>
    </w:pPr>
    <w:r>
      <w:rPr>
        <w:rStyle w:val="PageNumber"/>
      </w:rPr>
      <w:t>Page A</w:t>
    </w:r>
    <w:r>
      <w:rPr>
        <w:rStyle w:val="PageNumber"/>
      </w:rPr>
      <w:fldChar w:fldCharType="begin"/>
    </w:r>
    <w:r>
      <w:rPr>
        <w:rStyle w:val="PageNumber"/>
      </w:rPr>
      <w:instrText xml:space="preserve"> PAGE </w:instrText>
    </w:r>
    <w:r>
      <w:rPr>
        <w:rStyle w:val="PageNumber"/>
      </w:rPr>
      <w:fldChar w:fldCharType="separate"/>
    </w:r>
    <w:r w:rsidR="00232CB8">
      <w:rPr>
        <w:rStyle w:val="PageNumber"/>
        <w:noProof/>
      </w:rPr>
      <w:t>37</w:t>
    </w:r>
    <w:r>
      <w:rPr>
        <w:rStyle w:val="PageNumber"/>
      </w:rPr>
      <w:fldChar w:fldCharType="end"/>
    </w:r>
  </w:p>
  <w:p w:rsidR="00B0754E" w:rsidRPr="001E05B0" w:rsidRDefault="00B0754E" w:rsidP="00ED2F05">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0754E" w:rsidRDefault="00B0754E"/>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8"/>
    <w:multiLevelType w:val="singleLevel"/>
    <w:tmpl w:val="053AF4A4"/>
    <w:lvl w:ilvl="0">
      <w:start w:val="1"/>
      <w:numFmt w:val="decimal"/>
      <w:lvlText w:val="%1."/>
      <w:lvlJc w:val="left"/>
      <w:pPr>
        <w:tabs>
          <w:tab w:val="num" w:pos="360"/>
        </w:tabs>
        <w:ind w:left="360" w:hanging="360"/>
      </w:pPr>
    </w:lvl>
  </w:abstractNum>
  <w:abstractNum w:abstractNumId="1" w15:restartNumberingAfterBreak="0">
    <w:nsid w:val="FFFFFF89"/>
    <w:multiLevelType w:val="singleLevel"/>
    <w:tmpl w:val="B80E6068"/>
    <w:lvl w:ilvl="0">
      <w:start w:val="1"/>
      <w:numFmt w:val="bullet"/>
      <w:lvlText w:val=""/>
      <w:lvlJc w:val="left"/>
      <w:pPr>
        <w:tabs>
          <w:tab w:val="num" w:pos="360"/>
        </w:tabs>
        <w:ind w:left="360" w:hanging="360"/>
      </w:pPr>
      <w:rPr>
        <w:rFonts w:ascii="Symbol" w:hAnsi="Symbol" w:hint="default"/>
      </w:rPr>
    </w:lvl>
  </w:abstractNum>
  <w:abstractNum w:abstractNumId="2" w15:restartNumberingAfterBreak="0">
    <w:nsid w:val="FFFFFFFE"/>
    <w:multiLevelType w:val="singleLevel"/>
    <w:tmpl w:val="A698C5B2"/>
    <w:lvl w:ilvl="0">
      <w:numFmt w:val="decimal"/>
      <w:lvlText w:val="*"/>
      <w:lvlJc w:val="left"/>
    </w:lvl>
  </w:abstractNum>
  <w:abstractNum w:abstractNumId="3" w15:restartNumberingAfterBreak="0">
    <w:nsid w:val="02576F37"/>
    <w:multiLevelType w:val="singleLevel"/>
    <w:tmpl w:val="04070001"/>
    <w:lvl w:ilvl="0">
      <w:start w:val="1"/>
      <w:numFmt w:val="bullet"/>
      <w:lvlText w:val=""/>
      <w:lvlJc w:val="left"/>
      <w:pPr>
        <w:tabs>
          <w:tab w:val="num" w:pos="360"/>
        </w:tabs>
        <w:ind w:left="360" w:hanging="360"/>
      </w:pPr>
      <w:rPr>
        <w:rFonts w:ascii="Symbol" w:hAnsi="Symbol" w:hint="default"/>
      </w:rPr>
    </w:lvl>
  </w:abstractNum>
  <w:abstractNum w:abstractNumId="4" w15:restartNumberingAfterBreak="0">
    <w:nsid w:val="081404C9"/>
    <w:multiLevelType w:val="hybridMultilevel"/>
    <w:tmpl w:val="78FA6C0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5" w15:restartNumberingAfterBreak="0">
    <w:nsid w:val="0DC15DAC"/>
    <w:multiLevelType w:val="hybridMultilevel"/>
    <w:tmpl w:val="539C22D4"/>
    <w:lvl w:ilvl="0" w:tplc="0D9690FE">
      <w:start w:val="1"/>
      <w:numFmt w:val="decimal"/>
      <w:lvlText w:val="%1"/>
      <w:lvlJc w:val="left"/>
      <w:pPr>
        <w:tabs>
          <w:tab w:val="num" w:pos="1065"/>
        </w:tabs>
        <w:ind w:left="1065" w:hanging="705"/>
      </w:pPr>
      <w:rPr>
        <w:rFonts w:hint="default"/>
      </w:r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6" w15:restartNumberingAfterBreak="0">
    <w:nsid w:val="19047492"/>
    <w:multiLevelType w:val="hybridMultilevel"/>
    <w:tmpl w:val="A9386AF6"/>
    <w:lvl w:ilvl="0" w:tplc="0407000F">
      <w:start w:val="1"/>
      <w:numFmt w:val="decimal"/>
      <w:lvlText w:val="%1."/>
      <w:lvlJc w:val="left"/>
      <w:pPr>
        <w:tabs>
          <w:tab w:val="num" w:pos="720"/>
        </w:tabs>
        <w:ind w:left="720" w:hanging="360"/>
      </w:pPr>
    </w:lvl>
    <w:lvl w:ilvl="1" w:tplc="04070019">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7" w15:restartNumberingAfterBreak="0">
    <w:nsid w:val="191D3249"/>
    <w:multiLevelType w:val="hybridMultilevel"/>
    <w:tmpl w:val="77DEF324"/>
    <w:lvl w:ilvl="0" w:tplc="0D9690FE">
      <w:start w:val="1"/>
      <w:numFmt w:val="decimal"/>
      <w:lvlText w:val="%1"/>
      <w:lvlJc w:val="left"/>
      <w:pPr>
        <w:tabs>
          <w:tab w:val="num" w:pos="1065"/>
        </w:tabs>
        <w:ind w:left="1065" w:hanging="705"/>
      </w:pPr>
      <w:rPr>
        <w:rFonts w:hint="default"/>
      </w:r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8" w15:restartNumberingAfterBreak="0">
    <w:nsid w:val="23121EA8"/>
    <w:multiLevelType w:val="multilevel"/>
    <w:tmpl w:val="D0CA6F24"/>
    <w:lvl w:ilvl="0">
      <w:start w:val="1"/>
      <w:numFmt w:val="upperLetter"/>
      <w:pStyle w:val="Anhang"/>
      <w:lvlText w:val="%1."/>
      <w:lvlJc w:val="left"/>
      <w:pPr>
        <w:tabs>
          <w:tab w:val="num" w:pos="360"/>
        </w:tabs>
        <w:ind w:left="0" w:firstLine="0"/>
      </w:pPr>
    </w:lvl>
    <w:lvl w:ilvl="1">
      <w:start w:val="1"/>
      <w:numFmt w:val="decimal"/>
      <w:lvlText w:val="A%2."/>
      <w:lvlJc w:val="left"/>
      <w:pPr>
        <w:tabs>
          <w:tab w:val="num" w:pos="1080"/>
        </w:tabs>
        <w:ind w:left="720" w:firstLine="0"/>
      </w:pPr>
    </w:lvl>
    <w:lvl w:ilvl="2">
      <w:start w:val="1"/>
      <w:numFmt w:val="decimal"/>
      <w:lvlText w:val="A%2.%3"/>
      <w:lvlJc w:val="left"/>
      <w:pPr>
        <w:tabs>
          <w:tab w:val="num" w:pos="2160"/>
        </w:tabs>
        <w:ind w:left="1440" w:firstLine="0"/>
      </w:pPr>
    </w:lvl>
    <w:lvl w:ilvl="3">
      <w:start w:val="1"/>
      <w:numFmt w:val="lowerLetter"/>
      <w:lvlText w:val="%4)"/>
      <w:lvlJc w:val="left"/>
      <w:pPr>
        <w:tabs>
          <w:tab w:val="num" w:pos="2520"/>
        </w:tabs>
        <w:ind w:left="2160" w:firstLine="0"/>
      </w:pPr>
    </w:lvl>
    <w:lvl w:ilvl="4">
      <w:start w:val="1"/>
      <w:numFmt w:val="decimal"/>
      <w:lvlText w:val="(%5)"/>
      <w:lvlJc w:val="left"/>
      <w:pPr>
        <w:tabs>
          <w:tab w:val="num" w:pos="3240"/>
        </w:tabs>
        <w:ind w:left="2880" w:firstLine="0"/>
      </w:pPr>
    </w:lvl>
    <w:lvl w:ilvl="5">
      <w:start w:val="1"/>
      <w:numFmt w:val="lowerLetter"/>
      <w:lvlText w:val="(%6)"/>
      <w:lvlJc w:val="left"/>
      <w:pPr>
        <w:tabs>
          <w:tab w:val="num" w:pos="3960"/>
        </w:tabs>
        <w:ind w:left="3600" w:firstLine="0"/>
      </w:pPr>
    </w:lvl>
    <w:lvl w:ilvl="6">
      <w:start w:val="1"/>
      <w:numFmt w:val="lowerRoman"/>
      <w:lvlText w:val="(%7)"/>
      <w:lvlJc w:val="left"/>
      <w:pPr>
        <w:tabs>
          <w:tab w:val="num" w:pos="4680"/>
        </w:tabs>
        <w:ind w:left="4320" w:firstLine="0"/>
      </w:pPr>
    </w:lvl>
    <w:lvl w:ilvl="7">
      <w:start w:val="1"/>
      <w:numFmt w:val="lowerLetter"/>
      <w:lvlText w:val="(%8)"/>
      <w:lvlJc w:val="left"/>
      <w:pPr>
        <w:tabs>
          <w:tab w:val="num" w:pos="5400"/>
        </w:tabs>
        <w:ind w:left="5040" w:firstLine="0"/>
      </w:pPr>
    </w:lvl>
    <w:lvl w:ilvl="8">
      <w:start w:val="1"/>
      <w:numFmt w:val="lowerRoman"/>
      <w:lvlText w:val="(%9)"/>
      <w:lvlJc w:val="left"/>
      <w:pPr>
        <w:tabs>
          <w:tab w:val="num" w:pos="6120"/>
        </w:tabs>
        <w:ind w:left="5760" w:firstLine="0"/>
      </w:pPr>
    </w:lvl>
  </w:abstractNum>
  <w:abstractNum w:abstractNumId="9" w15:restartNumberingAfterBreak="0">
    <w:nsid w:val="25B72284"/>
    <w:multiLevelType w:val="singleLevel"/>
    <w:tmpl w:val="04070001"/>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289512E4"/>
    <w:multiLevelType w:val="multilevel"/>
    <w:tmpl w:val="A5D4579C"/>
    <w:lvl w:ilvl="0">
      <w:start w:val="1"/>
      <w:numFmt w:val="upperLetter"/>
      <w:pStyle w:val="Anhang3"/>
      <w:lvlText w:val="%1."/>
      <w:lvlJc w:val="left"/>
      <w:pPr>
        <w:tabs>
          <w:tab w:val="num" w:pos="360"/>
        </w:tabs>
        <w:ind w:left="0" w:firstLine="0"/>
      </w:pPr>
    </w:lvl>
    <w:lvl w:ilvl="1">
      <w:start w:val="1"/>
      <w:numFmt w:val="decimal"/>
      <w:pStyle w:val="Anhang2"/>
      <w:lvlText w:val="A%2."/>
      <w:lvlJc w:val="left"/>
      <w:pPr>
        <w:tabs>
          <w:tab w:val="num" w:pos="720"/>
        </w:tabs>
        <w:ind w:left="0" w:firstLine="0"/>
      </w:pPr>
    </w:lvl>
    <w:lvl w:ilvl="2">
      <w:start w:val="1"/>
      <w:numFmt w:val="decimal"/>
      <w:pStyle w:val="Anhang3"/>
      <w:lvlText w:val="A%2.%3."/>
      <w:lvlJc w:val="left"/>
      <w:pPr>
        <w:tabs>
          <w:tab w:val="num" w:pos="720"/>
        </w:tabs>
        <w:ind w:left="0" w:firstLine="0"/>
      </w:pPr>
    </w:lvl>
    <w:lvl w:ilvl="3">
      <w:start w:val="1"/>
      <w:numFmt w:val="lowerLetter"/>
      <w:lvlText w:val="%4)"/>
      <w:lvlJc w:val="left"/>
      <w:pPr>
        <w:tabs>
          <w:tab w:val="num" w:pos="2520"/>
        </w:tabs>
        <w:ind w:left="2160" w:firstLine="0"/>
      </w:pPr>
    </w:lvl>
    <w:lvl w:ilvl="4">
      <w:start w:val="1"/>
      <w:numFmt w:val="decimal"/>
      <w:lvlText w:val="(%5)"/>
      <w:lvlJc w:val="left"/>
      <w:pPr>
        <w:tabs>
          <w:tab w:val="num" w:pos="3240"/>
        </w:tabs>
        <w:ind w:left="2880" w:firstLine="0"/>
      </w:pPr>
    </w:lvl>
    <w:lvl w:ilvl="5">
      <w:start w:val="1"/>
      <w:numFmt w:val="lowerLetter"/>
      <w:lvlText w:val="(%6)"/>
      <w:lvlJc w:val="left"/>
      <w:pPr>
        <w:tabs>
          <w:tab w:val="num" w:pos="3960"/>
        </w:tabs>
        <w:ind w:left="3600" w:firstLine="0"/>
      </w:pPr>
    </w:lvl>
    <w:lvl w:ilvl="6">
      <w:start w:val="1"/>
      <w:numFmt w:val="lowerRoman"/>
      <w:lvlText w:val="(%7)"/>
      <w:lvlJc w:val="left"/>
      <w:pPr>
        <w:tabs>
          <w:tab w:val="num" w:pos="4680"/>
        </w:tabs>
        <w:ind w:left="4320" w:firstLine="0"/>
      </w:pPr>
    </w:lvl>
    <w:lvl w:ilvl="7">
      <w:start w:val="1"/>
      <w:numFmt w:val="lowerLetter"/>
      <w:lvlText w:val="(%8)"/>
      <w:lvlJc w:val="left"/>
      <w:pPr>
        <w:tabs>
          <w:tab w:val="num" w:pos="5400"/>
        </w:tabs>
        <w:ind w:left="5040" w:firstLine="0"/>
      </w:pPr>
    </w:lvl>
    <w:lvl w:ilvl="8">
      <w:start w:val="1"/>
      <w:numFmt w:val="lowerRoman"/>
      <w:lvlText w:val="(%9)"/>
      <w:lvlJc w:val="left"/>
      <w:pPr>
        <w:tabs>
          <w:tab w:val="num" w:pos="6120"/>
        </w:tabs>
        <w:ind w:left="5760" w:firstLine="0"/>
      </w:pPr>
    </w:lvl>
  </w:abstractNum>
  <w:abstractNum w:abstractNumId="11" w15:restartNumberingAfterBreak="0">
    <w:nsid w:val="2C8B0AE0"/>
    <w:multiLevelType w:val="hybridMultilevel"/>
    <w:tmpl w:val="1C5A215A"/>
    <w:lvl w:ilvl="0" w:tplc="0D9690FE">
      <w:start w:val="1"/>
      <w:numFmt w:val="decimal"/>
      <w:lvlText w:val="%1"/>
      <w:lvlJc w:val="left"/>
      <w:pPr>
        <w:tabs>
          <w:tab w:val="num" w:pos="1065"/>
        </w:tabs>
        <w:ind w:left="1065" w:hanging="705"/>
      </w:pPr>
      <w:rPr>
        <w:rFonts w:hint="default"/>
      </w:r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12" w15:restartNumberingAfterBreak="0">
    <w:nsid w:val="2E7F0449"/>
    <w:multiLevelType w:val="hybridMultilevel"/>
    <w:tmpl w:val="FDB4AC3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3" w15:restartNumberingAfterBreak="0">
    <w:nsid w:val="33D81BED"/>
    <w:multiLevelType w:val="singleLevel"/>
    <w:tmpl w:val="04070001"/>
    <w:lvl w:ilvl="0">
      <w:start w:val="1"/>
      <w:numFmt w:val="bullet"/>
      <w:lvlText w:val=""/>
      <w:lvlJc w:val="left"/>
      <w:pPr>
        <w:tabs>
          <w:tab w:val="num" w:pos="360"/>
        </w:tabs>
        <w:ind w:left="360" w:hanging="360"/>
      </w:pPr>
      <w:rPr>
        <w:rFonts w:ascii="Symbol" w:hAnsi="Symbol" w:hint="default"/>
      </w:rPr>
    </w:lvl>
  </w:abstractNum>
  <w:abstractNum w:abstractNumId="14" w15:restartNumberingAfterBreak="0">
    <w:nsid w:val="33DC323E"/>
    <w:multiLevelType w:val="hybridMultilevel"/>
    <w:tmpl w:val="643CD0C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5" w15:restartNumberingAfterBreak="0">
    <w:nsid w:val="41C43E37"/>
    <w:multiLevelType w:val="hybridMultilevel"/>
    <w:tmpl w:val="77B4B524"/>
    <w:lvl w:ilvl="0" w:tplc="A628F018">
      <w:numFmt w:val="bullet"/>
      <w:lvlText w:val=""/>
      <w:lvlJc w:val="left"/>
      <w:pPr>
        <w:ind w:left="720" w:hanging="360"/>
      </w:pPr>
      <w:rPr>
        <w:rFonts w:ascii="Wingdings" w:eastAsia="Times New Roman" w:hAnsi="Wingdings" w:cs="Arial" w:hint="default"/>
      </w:rPr>
    </w:lvl>
    <w:lvl w:ilvl="1" w:tplc="08070003">
      <w:start w:val="1"/>
      <w:numFmt w:val="bullet"/>
      <w:lvlText w:val="o"/>
      <w:lvlJc w:val="left"/>
      <w:pPr>
        <w:ind w:left="1440" w:hanging="360"/>
      </w:pPr>
      <w:rPr>
        <w:rFonts w:ascii="Courier New" w:hAnsi="Courier New" w:cs="Courier New" w:hint="default"/>
      </w:rPr>
    </w:lvl>
    <w:lvl w:ilvl="2" w:tplc="08070005">
      <w:start w:val="1"/>
      <w:numFmt w:val="bullet"/>
      <w:lvlText w:val=""/>
      <w:lvlJc w:val="left"/>
      <w:pPr>
        <w:ind w:left="2160" w:hanging="360"/>
      </w:pPr>
      <w:rPr>
        <w:rFonts w:ascii="Wingdings" w:hAnsi="Wingdings" w:hint="default"/>
      </w:rPr>
    </w:lvl>
    <w:lvl w:ilvl="3" w:tplc="08070001">
      <w:start w:val="1"/>
      <w:numFmt w:val="bullet"/>
      <w:lvlText w:val=""/>
      <w:lvlJc w:val="left"/>
      <w:pPr>
        <w:ind w:left="2880" w:hanging="360"/>
      </w:pPr>
      <w:rPr>
        <w:rFonts w:ascii="Symbol" w:hAnsi="Symbol" w:hint="default"/>
      </w:rPr>
    </w:lvl>
    <w:lvl w:ilvl="4" w:tplc="08070003">
      <w:start w:val="1"/>
      <w:numFmt w:val="bullet"/>
      <w:lvlText w:val="o"/>
      <w:lvlJc w:val="left"/>
      <w:pPr>
        <w:ind w:left="3600" w:hanging="360"/>
      </w:pPr>
      <w:rPr>
        <w:rFonts w:ascii="Courier New" w:hAnsi="Courier New" w:cs="Courier New" w:hint="default"/>
      </w:rPr>
    </w:lvl>
    <w:lvl w:ilvl="5" w:tplc="08070005">
      <w:start w:val="1"/>
      <w:numFmt w:val="bullet"/>
      <w:lvlText w:val=""/>
      <w:lvlJc w:val="left"/>
      <w:pPr>
        <w:ind w:left="4320" w:hanging="360"/>
      </w:pPr>
      <w:rPr>
        <w:rFonts w:ascii="Wingdings" w:hAnsi="Wingdings" w:hint="default"/>
      </w:rPr>
    </w:lvl>
    <w:lvl w:ilvl="6" w:tplc="08070001">
      <w:start w:val="1"/>
      <w:numFmt w:val="bullet"/>
      <w:lvlText w:val=""/>
      <w:lvlJc w:val="left"/>
      <w:pPr>
        <w:ind w:left="5040" w:hanging="360"/>
      </w:pPr>
      <w:rPr>
        <w:rFonts w:ascii="Symbol" w:hAnsi="Symbol" w:hint="default"/>
      </w:rPr>
    </w:lvl>
    <w:lvl w:ilvl="7" w:tplc="08070003">
      <w:start w:val="1"/>
      <w:numFmt w:val="bullet"/>
      <w:lvlText w:val="o"/>
      <w:lvlJc w:val="left"/>
      <w:pPr>
        <w:ind w:left="5760" w:hanging="360"/>
      </w:pPr>
      <w:rPr>
        <w:rFonts w:ascii="Courier New" w:hAnsi="Courier New" w:cs="Courier New" w:hint="default"/>
      </w:rPr>
    </w:lvl>
    <w:lvl w:ilvl="8" w:tplc="08070005">
      <w:start w:val="1"/>
      <w:numFmt w:val="bullet"/>
      <w:lvlText w:val=""/>
      <w:lvlJc w:val="left"/>
      <w:pPr>
        <w:ind w:left="6480" w:hanging="360"/>
      </w:pPr>
      <w:rPr>
        <w:rFonts w:ascii="Wingdings" w:hAnsi="Wingdings" w:hint="default"/>
      </w:rPr>
    </w:lvl>
  </w:abstractNum>
  <w:abstractNum w:abstractNumId="16" w15:restartNumberingAfterBreak="0">
    <w:nsid w:val="447F10E4"/>
    <w:multiLevelType w:val="hybridMultilevel"/>
    <w:tmpl w:val="4BAC6AEC"/>
    <w:lvl w:ilvl="0" w:tplc="08070001">
      <w:start w:val="1"/>
      <w:numFmt w:val="bullet"/>
      <w:lvlText w:val=""/>
      <w:lvlJc w:val="left"/>
      <w:pPr>
        <w:ind w:left="1070" w:hanging="71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7" w15:restartNumberingAfterBreak="0">
    <w:nsid w:val="464C1041"/>
    <w:multiLevelType w:val="singleLevel"/>
    <w:tmpl w:val="04070001"/>
    <w:lvl w:ilvl="0">
      <w:start w:val="1"/>
      <w:numFmt w:val="bullet"/>
      <w:lvlText w:val=""/>
      <w:lvlJc w:val="left"/>
      <w:pPr>
        <w:tabs>
          <w:tab w:val="num" w:pos="360"/>
        </w:tabs>
        <w:ind w:left="360" w:hanging="360"/>
      </w:pPr>
      <w:rPr>
        <w:rFonts w:ascii="Symbol" w:hAnsi="Symbol" w:hint="default"/>
      </w:rPr>
    </w:lvl>
  </w:abstractNum>
  <w:abstractNum w:abstractNumId="18" w15:restartNumberingAfterBreak="0">
    <w:nsid w:val="47583C2E"/>
    <w:multiLevelType w:val="singleLevel"/>
    <w:tmpl w:val="C2A61456"/>
    <w:lvl w:ilvl="0">
      <w:start w:val="1"/>
      <w:numFmt w:val="decimal"/>
      <w:lvlText w:val="%1)"/>
      <w:legacy w:legacy="1" w:legacySpace="0" w:legacyIndent="360"/>
      <w:lvlJc w:val="left"/>
      <w:pPr>
        <w:ind w:left="1440" w:hanging="360"/>
      </w:pPr>
      <w:rPr>
        <w:rFonts w:ascii="Arial Black" w:hAnsi="Arial Black" w:hint="default"/>
        <w:b w:val="0"/>
        <w:i w:val="0"/>
        <w:sz w:val="18"/>
      </w:rPr>
    </w:lvl>
  </w:abstractNum>
  <w:abstractNum w:abstractNumId="19" w15:restartNumberingAfterBreak="0">
    <w:nsid w:val="4B170563"/>
    <w:multiLevelType w:val="singleLevel"/>
    <w:tmpl w:val="4A84109C"/>
    <w:lvl w:ilvl="0">
      <w:start w:val="1"/>
      <w:numFmt w:val="bullet"/>
      <w:lvlText w:val=""/>
      <w:lvlJc w:val="left"/>
      <w:pPr>
        <w:tabs>
          <w:tab w:val="num" w:pos="1440"/>
        </w:tabs>
        <w:ind w:left="1440" w:hanging="360"/>
      </w:pPr>
      <w:rPr>
        <w:rFonts w:ascii="Wingdings" w:hAnsi="Wingdings" w:hint="default"/>
        <w:sz w:val="16"/>
      </w:rPr>
    </w:lvl>
  </w:abstractNum>
  <w:abstractNum w:abstractNumId="20" w15:restartNumberingAfterBreak="0">
    <w:nsid w:val="53B935FE"/>
    <w:multiLevelType w:val="singleLevel"/>
    <w:tmpl w:val="04070001"/>
    <w:lvl w:ilvl="0">
      <w:start w:val="1"/>
      <w:numFmt w:val="bullet"/>
      <w:lvlText w:val=""/>
      <w:lvlJc w:val="left"/>
      <w:pPr>
        <w:tabs>
          <w:tab w:val="num" w:pos="360"/>
        </w:tabs>
        <w:ind w:left="360" w:hanging="360"/>
      </w:pPr>
      <w:rPr>
        <w:rFonts w:ascii="Symbol" w:hAnsi="Symbol" w:hint="default"/>
      </w:rPr>
    </w:lvl>
  </w:abstractNum>
  <w:abstractNum w:abstractNumId="21" w15:restartNumberingAfterBreak="0">
    <w:nsid w:val="559913A9"/>
    <w:multiLevelType w:val="singleLevel"/>
    <w:tmpl w:val="25407178"/>
    <w:lvl w:ilvl="0">
      <w:start w:val="1"/>
      <w:numFmt w:val="decimal"/>
      <w:lvlText w:val="%1)"/>
      <w:legacy w:legacy="1" w:legacySpace="0" w:legacyIndent="360"/>
      <w:lvlJc w:val="left"/>
      <w:pPr>
        <w:ind w:left="1440" w:hanging="360"/>
      </w:pPr>
      <w:rPr>
        <w:rFonts w:ascii="Arial Black" w:hAnsi="Arial Black" w:hint="default"/>
        <w:b w:val="0"/>
        <w:i w:val="0"/>
        <w:sz w:val="18"/>
      </w:rPr>
    </w:lvl>
  </w:abstractNum>
  <w:abstractNum w:abstractNumId="22" w15:restartNumberingAfterBreak="0">
    <w:nsid w:val="56EA1F91"/>
    <w:multiLevelType w:val="singleLevel"/>
    <w:tmpl w:val="04070001"/>
    <w:lvl w:ilvl="0">
      <w:start w:val="1"/>
      <w:numFmt w:val="bullet"/>
      <w:lvlText w:val=""/>
      <w:lvlJc w:val="left"/>
      <w:pPr>
        <w:tabs>
          <w:tab w:val="num" w:pos="360"/>
        </w:tabs>
        <w:ind w:left="360" w:hanging="360"/>
      </w:pPr>
      <w:rPr>
        <w:rFonts w:ascii="Symbol" w:hAnsi="Symbol" w:hint="default"/>
      </w:rPr>
    </w:lvl>
  </w:abstractNum>
  <w:abstractNum w:abstractNumId="23" w15:restartNumberingAfterBreak="0">
    <w:nsid w:val="5C2E2612"/>
    <w:multiLevelType w:val="singleLevel"/>
    <w:tmpl w:val="04070001"/>
    <w:lvl w:ilvl="0">
      <w:start w:val="1"/>
      <w:numFmt w:val="bullet"/>
      <w:lvlText w:val=""/>
      <w:lvlJc w:val="left"/>
      <w:pPr>
        <w:tabs>
          <w:tab w:val="num" w:pos="360"/>
        </w:tabs>
        <w:ind w:left="360" w:hanging="360"/>
      </w:pPr>
      <w:rPr>
        <w:rFonts w:ascii="Symbol" w:hAnsi="Symbol" w:hint="default"/>
      </w:rPr>
    </w:lvl>
  </w:abstractNum>
  <w:abstractNum w:abstractNumId="24" w15:restartNumberingAfterBreak="0">
    <w:nsid w:val="5DE45043"/>
    <w:multiLevelType w:val="singleLevel"/>
    <w:tmpl w:val="0407000F"/>
    <w:lvl w:ilvl="0">
      <w:start w:val="1"/>
      <w:numFmt w:val="decimal"/>
      <w:lvlText w:val="%1."/>
      <w:lvlJc w:val="left"/>
      <w:pPr>
        <w:tabs>
          <w:tab w:val="num" w:pos="360"/>
        </w:tabs>
        <w:ind w:left="360" w:hanging="360"/>
      </w:pPr>
    </w:lvl>
  </w:abstractNum>
  <w:abstractNum w:abstractNumId="25" w15:restartNumberingAfterBreak="0">
    <w:nsid w:val="5E911F1F"/>
    <w:multiLevelType w:val="singleLevel"/>
    <w:tmpl w:val="5E9ABDEC"/>
    <w:lvl w:ilvl="0">
      <w:start w:val="1"/>
      <w:numFmt w:val="bullet"/>
      <w:lvlText w:val=""/>
      <w:lvlJc w:val="left"/>
      <w:pPr>
        <w:tabs>
          <w:tab w:val="num" w:pos="360"/>
        </w:tabs>
        <w:ind w:left="360" w:hanging="360"/>
      </w:pPr>
      <w:rPr>
        <w:rFonts w:ascii="Symbol" w:hAnsi="Symbol" w:hint="default"/>
      </w:rPr>
    </w:lvl>
  </w:abstractNum>
  <w:abstractNum w:abstractNumId="26" w15:restartNumberingAfterBreak="0">
    <w:nsid w:val="64C806C7"/>
    <w:multiLevelType w:val="singleLevel"/>
    <w:tmpl w:val="04070001"/>
    <w:lvl w:ilvl="0">
      <w:start w:val="1"/>
      <w:numFmt w:val="bullet"/>
      <w:lvlText w:val=""/>
      <w:lvlJc w:val="left"/>
      <w:pPr>
        <w:tabs>
          <w:tab w:val="num" w:pos="360"/>
        </w:tabs>
        <w:ind w:left="360" w:hanging="360"/>
      </w:pPr>
      <w:rPr>
        <w:rFonts w:ascii="Symbol" w:hAnsi="Symbol" w:hint="default"/>
      </w:rPr>
    </w:lvl>
  </w:abstractNum>
  <w:abstractNum w:abstractNumId="27" w15:restartNumberingAfterBreak="0">
    <w:nsid w:val="6511172E"/>
    <w:multiLevelType w:val="hybridMultilevel"/>
    <w:tmpl w:val="FE6AF4C6"/>
    <w:lvl w:ilvl="0" w:tplc="0D9690FE">
      <w:start w:val="1"/>
      <w:numFmt w:val="decimal"/>
      <w:lvlText w:val="%1"/>
      <w:lvlJc w:val="left"/>
      <w:pPr>
        <w:tabs>
          <w:tab w:val="num" w:pos="1065"/>
        </w:tabs>
        <w:ind w:left="1065" w:hanging="705"/>
      </w:pPr>
      <w:rPr>
        <w:rFonts w:hint="default"/>
      </w:r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28" w15:restartNumberingAfterBreak="0">
    <w:nsid w:val="66FF1659"/>
    <w:multiLevelType w:val="hybridMultilevel"/>
    <w:tmpl w:val="EEB8C73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9" w15:restartNumberingAfterBreak="0">
    <w:nsid w:val="6A8258EF"/>
    <w:multiLevelType w:val="singleLevel"/>
    <w:tmpl w:val="1B7CA7EE"/>
    <w:lvl w:ilvl="0">
      <w:start w:val="1"/>
      <w:numFmt w:val="decimal"/>
      <w:lvlText w:val="%1)"/>
      <w:legacy w:legacy="1" w:legacySpace="0" w:legacyIndent="360"/>
      <w:lvlJc w:val="left"/>
      <w:pPr>
        <w:ind w:left="1440" w:hanging="360"/>
      </w:pPr>
      <w:rPr>
        <w:rFonts w:ascii="Arial Black" w:hAnsi="Arial Black" w:hint="default"/>
        <w:b w:val="0"/>
        <w:i w:val="0"/>
        <w:sz w:val="18"/>
      </w:rPr>
    </w:lvl>
  </w:abstractNum>
  <w:abstractNum w:abstractNumId="30" w15:restartNumberingAfterBreak="0">
    <w:nsid w:val="6CD97C92"/>
    <w:multiLevelType w:val="hybridMultilevel"/>
    <w:tmpl w:val="62FCD0AC"/>
    <w:lvl w:ilvl="0" w:tplc="0E92586E">
      <w:numFmt w:val="bullet"/>
      <w:lvlText w:val=""/>
      <w:lvlJc w:val="left"/>
      <w:pPr>
        <w:ind w:left="720" w:hanging="360"/>
      </w:pPr>
      <w:rPr>
        <w:rFonts w:ascii="Wingdings" w:eastAsia="Times New Roman" w:hAnsi="Wingdings" w:cs="Times New Roman" w:hint="default"/>
        <w:color w:val="FF0000"/>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1" w15:restartNumberingAfterBreak="0">
    <w:nsid w:val="70DE5624"/>
    <w:multiLevelType w:val="multilevel"/>
    <w:tmpl w:val="28F6E422"/>
    <w:lvl w:ilvl="0">
      <w:start w:val="1"/>
      <w:numFmt w:val="decimal"/>
      <w:pStyle w:val="Einleitung"/>
      <w:lvlText w:val="%1"/>
      <w:lvlJc w:val="left"/>
      <w:pPr>
        <w:tabs>
          <w:tab w:val="num" w:pos="432"/>
        </w:tabs>
        <w:ind w:left="432" w:hanging="432"/>
      </w:p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32" w15:restartNumberingAfterBreak="0">
    <w:nsid w:val="7379429F"/>
    <w:multiLevelType w:val="hybridMultilevel"/>
    <w:tmpl w:val="1F8A57AE"/>
    <w:lvl w:ilvl="0" w:tplc="0407000F">
      <w:start w:val="1"/>
      <w:numFmt w:val="decimal"/>
      <w:lvlText w:val="%1."/>
      <w:lvlJc w:val="left"/>
      <w:pPr>
        <w:tabs>
          <w:tab w:val="num" w:pos="720"/>
        </w:tabs>
        <w:ind w:left="720" w:hanging="360"/>
      </w:pPr>
    </w:lvl>
    <w:lvl w:ilvl="1" w:tplc="04070019">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33" w15:restartNumberingAfterBreak="0">
    <w:nsid w:val="753D6F52"/>
    <w:multiLevelType w:val="singleLevel"/>
    <w:tmpl w:val="04070001"/>
    <w:lvl w:ilvl="0">
      <w:start w:val="1"/>
      <w:numFmt w:val="bullet"/>
      <w:lvlText w:val=""/>
      <w:lvlJc w:val="left"/>
      <w:pPr>
        <w:tabs>
          <w:tab w:val="num" w:pos="360"/>
        </w:tabs>
        <w:ind w:left="360" w:hanging="360"/>
      </w:pPr>
      <w:rPr>
        <w:rFonts w:ascii="Symbol" w:hAnsi="Symbol" w:hint="default"/>
      </w:rPr>
    </w:lvl>
  </w:abstractNum>
  <w:num w:numId="1">
    <w:abstractNumId w:val="1"/>
  </w:num>
  <w:num w:numId="2">
    <w:abstractNumId w:val="0"/>
  </w:num>
  <w:num w:numId="3">
    <w:abstractNumId w:val="2"/>
    <w:lvlOverride w:ilvl="0">
      <w:lvl w:ilvl="0">
        <w:start w:val="1"/>
        <w:numFmt w:val="bullet"/>
        <w:lvlText w:val=""/>
        <w:legacy w:legacy="1" w:legacySpace="0" w:legacyIndent="120"/>
        <w:lvlJc w:val="left"/>
        <w:pPr>
          <w:ind w:left="1920" w:hanging="120"/>
        </w:pPr>
        <w:rPr>
          <w:rFonts w:ascii="Symbol" w:hAnsi="Symbol" w:hint="default"/>
          <w:sz w:val="18"/>
        </w:rPr>
      </w:lvl>
    </w:lvlOverride>
  </w:num>
  <w:num w:numId="4">
    <w:abstractNumId w:val="19"/>
  </w:num>
  <w:num w:numId="5">
    <w:abstractNumId w:val="21"/>
  </w:num>
  <w:num w:numId="6">
    <w:abstractNumId w:val="18"/>
  </w:num>
  <w:num w:numId="7">
    <w:abstractNumId w:val="29"/>
  </w:num>
  <w:num w:numId="8">
    <w:abstractNumId w:val="2"/>
    <w:lvlOverride w:ilvl="0">
      <w:lvl w:ilvl="0">
        <w:start w:val="1"/>
        <w:numFmt w:val="bullet"/>
        <w:lvlText w:val=""/>
        <w:legacy w:legacy="1" w:legacySpace="0" w:legacyIndent="360"/>
        <w:lvlJc w:val="left"/>
        <w:pPr>
          <w:ind w:left="1440" w:hanging="360"/>
        </w:pPr>
        <w:rPr>
          <w:rFonts w:ascii="Wingdings" w:hAnsi="Wingdings" w:hint="default"/>
          <w:sz w:val="16"/>
        </w:rPr>
      </w:lvl>
    </w:lvlOverride>
  </w:num>
  <w:num w:numId="9">
    <w:abstractNumId w:val="2"/>
    <w:lvlOverride w:ilvl="0">
      <w:lvl w:ilvl="0">
        <w:start w:val="1"/>
        <w:numFmt w:val="bullet"/>
        <w:lvlText w:val=""/>
        <w:legacy w:legacy="1" w:legacySpace="0" w:legacyIndent="120"/>
        <w:lvlJc w:val="left"/>
        <w:pPr>
          <w:ind w:left="1920" w:hanging="120"/>
        </w:pPr>
        <w:rPr>
          <w:rFonts w:ascii="Symbol" w:hAnsi="Symbol" w:hint="default"/>
          <w:sz w:val="18"/>
        </w:rPr>
      </w:lvl>
    </w:lvlOverride>
  </w:num>
  <w:num w:numId="10">
    <w:abstractNumId w:val="31"/>
  </w:num>
  <w:num w:numId="11">
    <w:abstractNumId w:val="25"/>
  </w:num>
  <w:num w:numId="12">
    <w:abstractNumId w:val="24"/>
  </w:num>
  <w:num w:numId="13">
    <w:abstractNumId w:val="22"/>
  </w:num>
  <w:num w:numId="14">
    <w:abstractNumId w:val="9"/>
  </w:num>
  <w:num w:numId="15">
    <w:abstractNumId w:val="23"/>
  </w:num>
  <w:num w:numId="16">
    <w:abstractNumId w:val="13"/>
  </w:num>
  <w:num w:numId="17">
    <w:abstractNumId w:val="17"/>
  </w:num>
  <w:num w:numId="18">
    <w:abstractNumId w:val="20"/>
  </w:num>
  <w:num w:numId="19">
    <w:abstractNumId w:val="3"/>
  </w:num>
  <w:num w:numId="20">
    <w:abstractNumId w:val="33"/>
  </w:num>
  <w:num w:numId="21">
    <w:abstractNumId w:val="8"/>
  </w:num>
  <w:num w:numId="22">
    <w:abstractNumId w:val="10"/>
  </w:num>
  <w:num w:numId="23">
    <w:abstractNumId w:val="26"/>
  </w:num>
  <w:num w:numId="24">
    <w:abstractNumId w:val="6"/>
  </w:num>
  <w:num w:numId="25">
    <w:abstractNumId w:val="32"/>
  </w:num>
  <w:num w:numId="26">
    <w:abstractNumId w:val="7"/>
  </w:num>
  <w:num w:numId="27">
    <w:abstractNumId w:val="11"/>
  </w:num>
  <w:num w:numId="28">
    <w:abstractNumId w:val="27"/>
  </w:num>
  <w:num w:numId="29">
    <w:abstractNumId w:val="5"/>
  </w:num>
  <w:num w:numId="3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4"/>
  </w:num>
  <w:num w:numId="34">
    <w:abstractNumId w:val="4"/>
  </w:num>
  <w:num w:numId="35">
    <w:abstractNumId w:val="12"/>
  </w:num>
  <w:num w:numId="36">
    <w:abstractNumId w:val="16"/>
  </w:num>
  <w:num w:numId="37">
    <w:abstractNumId w:val="15"/>
  </w:num>
  <w:num w:numId="38">
    <w:abstractNumId w:val="30"/>
  </w:num>
  <w:num w:numId="39">
    <w:abstractNumId w:val="2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Groux Marcel (s)">
    <w15:presenceInfo w15:providerId="None" w15:userId="Groux Marcel (s)"/>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proofState w:spelling="clean"/>
  <w:linkStyle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trackRevisions/>
  <w:doNotTrackMoves/>
  <w:defaultTabStop w:val="709"/>
  <w:autoHyphenation/>
  <w:hyphenationZone w:val="425"/>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footnoteLayoutLikeWW8/>
    <w:shapeLayoutLikeWW8/>
    <w:alignTablesRowByRow/>
    <w:forgetLastTabAlignment/>
    <w:doNotUseHTMLParagraphAutoSpacing/>
    <w:layoutRawTableWidth/>
    <w:layoutTableRowsApart/>
    <w:useWord97LineBreakRules/>
    <w:doNotBreakWrappedTables/>
    <w:doNotSnapToGridInCell/>
    <w:selectFldWithFirstOrLastChar/>
    <w:doNotWrapTextWithPunct/>
    <w:doNotUseEastAsianBreakRules/>
    <w:useWord2002TableStyleRules/>
    <w:growAutofi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
  <w:rsids>
    <w:rsidRoot w:val="0088093E"/>
    <w:rsid w:val="00003B06"/>
    <w:rsid w:val="000F3267"/>
    <w:rsid w:val="001F64FD"/>
    <w:rsid w:val="00231392"/>
    <w:rsid w:val="00232CB8"/>
    <w:rsid w:val="0034733C"/>
    <w:rsid w:val="004D27DB"/>
    <w:rsid w:val="006F035F"/>
    <w:rsid w:val="006F276A"/>
    <w:rsid w:val="00767D53"/>
    <w:rsid w:val="007A2990"/>
    <w:rsid w:val="007C15E0"/>
    <w:rsid w:val="007D4D02"/>
    <w:rsid w:val="00834B19"/>
    <w:rsid w:val="0088093E"/>
    <w:rsid w:val="0096348A"/>
    <w:rsid w:val="009B10AC"/>
    <w:rsid w:val="00A75669"/>
    <w:rsid w:val="00AA407D"/>
    <w:rsid w:val="00AB682D"/>
    <w:rsid w:val="00B0754E"/>
    <w:rsid w:val="00C32834"/>
    <w:rsid w:val="00CC1517"/>
    <w:rsid w:val="00CD57C8"/>
    <w:rsid w:val="00DE6615"/>
    <w:rsid w:val="00E62165"/>
    <w:rsid w:val="00ED2F05"/>
    <w:rsid w:val="00EF53F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9A0052A"/>
  <w15:chartTrackingRefBased/>
  <w15:docId w15:val="{723549D0-6F1C-4B31-8980-1DE5ADF292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4">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caption" w:semiHidden="1" w:unhideWhenUsed="1" w:qFormat="1"/>
    <w:lsdException w:name="table of figures" w:uiPriority="99"/>
    <w:lsdException w:name="Title" w:qFormat="1"/>
    <w:lsdException w:name="Default Paragraph Font" w:uiPriority="1"/>
    <w:lsdException w:name="Subtitle" w:qFormat="1"/>
    <w:lsdException w:name="FollowedHyperlink" w:uiPriority="99"/>
    <w:lsdException w:name="Strong" w:qFormat="1"/>
    <w:lsdException w:name="Emphasis" w:qFormat="1"/>
    <w:lsdException w:name="Normal Table" w:semiHidden="1" w:unhideWhenUsed="1"/>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atentStyles>
  <w:style w:type="paragraph" w:default="1" w:styleId="Normal">
    <w:name w:val="Normal"/>
    <w:qFormat/>
    <w:rsid w:val="00ED2F05"/>
    <w:pPr>
      <w:spacing w:after="160" w:line="259" w:lineRule="auto"/>
    </w:pPr>
    <w:rPr>
      <w:rFonts w:ascii="Calibri" w:eastAsia="Calibri" w:hAnsi="Calibri"/>
      <w:sz w:val="22"/>
      <w:szCs w:val="22"/>
      <w:lang w:eastAsia="en-US"/>
    </w:rPr>
  </w:style>
  <w:style w:type="paragraph" w:styleId="Heading1">
    <w:name w:val="heading 1"/>
    <w:basedOn w:val="Normal"/>
    <w:next w:val="BodyText"/>
    <w:link w:val="Heading1Char"/>
    <w:qFormat/>
    <w:rsid w:val="0034733C"/>
    <w:pPr>
      <w:keepNext/>
      <w:keepLines/>
      <w:pageBreakBefore/>
      <w:pBdr>
        <w:top w:val="single" w:sz="48" w:space="3" w:color="FFFFFF"/>
        <w:left w:val="single" w:sz="6" w:space="3" w:color="FFFFFF"/>
        <w:bottom w:val="single" w:sz="6" w:space="3" w:color="FFFFFF"/>
      </w:pBdr>
      <w:shd w:val="solid" w:color="FFFFFF" w:fill="auto"/>
      <w:tabs>
        <w:tab w:val="num" w:pos="432"/>
      </w:tabs>
      <w:spacing w:after="240" w:line="240" w:lineRule="atLeast"/>
      <w:ind w:left="431" w:hanging="431"/>
      <w:outlineLvl w:val="0"/>
    </w:pPr>
    <w:rPr>
      <w:b/>
      <w:color w:val="000000"/>
      <w:spacing w:val="-10"/>
      <w:kern w:val="20"/>
      <w:position w:val="8"/>
      <w:sz w:val="28"/>
    </w:rPr>
  </w:style>
  <w:style w:type="paragraph" w:styleId="Heading2">
    <w:name w:val="heading 2"/>
    <w:basedOn w:val="Normal"/>
    <w:next w:val="BodyText"/>
    <w:link w:val="Heading2Char"/>
    <w:qFormat/>
    <w:rsid w:val="0034733C"/>
    <w:pPr>
      <w:keepNext/>
      <w:keepLines/>
      <w:numPr>
        <w:ilvl w:val="1"/>
        <w:numId w:val="10"/>
      </w:numPr>
      <w:spacing w:before="480" w:after="120" w:line="240" w:lineRule="atLeast"/>
      <w:ind w:left="578" w:hanging="578"/>
      <w:outlineLvl w:val="1"/>
    </w:pPr>
    <w:rPr>
      <w:b/>
      <w:spacing w:val="-15"/>
      <w:kern w:val="28"/>
      <w:sz w:val="26"/>
    </w:rPr>
  </w:style>
  <w:style w:type="paragraph" w:styleId="Heading3">
    <w:name w:val="heading 3"/>
    <w:basedOn w:val="Normal"/>
    <w:next w:val="BodyText"/>
    <w:link w:val="Heading3Char"/>
    <w:qFormat/>
    <w:rsid w:val="0034733C"/>
    <w:pPr>
      <w:keepNext/>
      <w:keepLines/>
      <w:numPr>
        <w:ilvl w:val="2"/>
        <w:numId w:val="10"/>
      </w:numPr>
      <w:spacing w:before="480" w:after="120" w:line="240" w:lineRule="atLeast"/>
      <w:outlineLvl w:val="2"/>
    </w:pPr>
    <w:rPr>
      <w:b/>
      <w:spacing w:val="-10"/>
      <w:kern w:val="28"/>
      <w:sz w:val="24"/>
    </w:rPr>
  </w:style>
  <w:style w:type="paragraph" w:styleId="Heading4">
    <w:name w:val="heading 4"/>
    <w:basedOn w:val="Normal"/>
    <w:next w:val="BodyText"/>
    <w:link w:val="Heading4Char"/>
    <w:qFormat/>
    <w:rsid w:val="0034733C"/>
    <w:pPr>
      <w:keepNext/>
      <w:keepLines/>
      <w:numPr>
        <w:ilvl w:val="3"/>
        <w:numId w:val="10"/>
      </w:numPr>
      <w:spacing w:after="240" w:line="240" w:lineRule="atLeast"/>
      <w:outlineLvl w:val="3"/>
    </w:pPr>
    <w:rPr>
      <w:b/>
      <w:spacing w:val="-4"/>
      <w:kern w:val="28"/>
    </w:rPr>
  </w:style>
  <w:style w:type="paragraph" w:styleId="Heading5">
    <w:name w:val="heading 5"/>
    <w:basedOn w:val="Normal"/>
    <w:next w:val="Normal"/>
    <w:link w:val="Heading5Char"/>
    <w:qFormat/>
    <w:rsid w:val="0034733C"/>
    <w:pPr>
      <w:numPr>
        <w:ilvl w:val="4"/>
        <w:numId w:val="10"/>
      </w:numPr>
      <w:spacing w:before="240" w:after="60"/>
      <w:outlineLvl w:val="4"/>
    </w:pPr>
  </w:style>
  <w:style w:type="paragraph" w:styleId="Heading6">
    <w:name w:val="heading 6"/>
    <w:basedOn w:val="Normal"/>
    <w:next w:val="Normal"/>
    <w:link w:val="Heading6Char"/>
    <w:qFormat/>
    <w:rsid w:val="0034733C"/>
    <w:pPr>
      <w:numPr>
        <w:ilvl w:val="5"/>
        <w:numId w:val="10"/>
      </w:numPr>
      <w:spacing w:before="240" w:after="60"/>
      <w:outlineLvl w:val="5"/>
    </w:pPr>
    <w:rPr>
      <w:rFonts w:ascii="Times New Roman" w:hAnsi="Times New Roman"/>
      <w:i/>
    </w:rPr>
  </w:style>
  <w:style w:type="paragraph" w:styleId="Heading7">
    <w:name w:val="heading 7"/>
    <w:basedOn w:val="Normal"/>
    <w:next w:val="Normal"/>
    <w:link w:val="Heading7Char"/>
    <w:qFormat/>
    <w:rsid w:val="0034733C"/>
    <w:pPr>
      <w:numPr>
        <w:ilvl w:val="6"/>
        <w:numId w:val="10"/>
      </w:numPr>
      <w:spacing w:before="240" w:after="60"/>
      <w:outlineLvl w:val="6"/>
    </w:pPr>
  </w:style>
  <w:style w:type="paragraph" w:styleId="Heading8">
    <w:name w:val="heading 8"/>
    <w:basedOn w:val="Normal"/>
    <w:next w:val="Normal"/>
    <w:link w:val="Heading8Char"/>
    <w:qFormat/>
    <w:rsid w:val="0034733C"/>
    <w:pPr>
      <w:numPr>
        <w:ilvl w:val="7"/>
        <w:numId w:val="10"/>
      </w:numPr>
      <w:spacing w:before="240" w:after="60"/>
      <w:outlineLvl w:val="7"/>
    </w:pPr>
    <w:rPr>
      <w:i/>
    </w:rPr>
  </w:style>
  <w:style w:type="paragraph" w:styleId="Heading9">
    <w:name w:val="heading 9"/>
    <w:basedOn w:val="Normal"/>
    <w:next w:val="Normal"/>
    <w:link w:val="Heading9Char"/>
    <w:qFormat/>
    <w:rsid w:val="0034733C"/>
    <w:pPr>
      <w:numPr>
        <w:ilvl w:val="8"/>
        <w:numId w:val="10"/>
      </w:numPr>
      <w:spacing w:before="240" w:after="60"/>
      <w:outlineLvl w:val="8"/>
    </w:pPr>
    <w:rPr>
      <w:b/>
      <w:i/>
      <w:sz w:val="18"/>
    </w:rPr>
  </w:style>
  <w:style w:type="character" w:default="1" w:styleId="DefaultParagraphFont">
    <w:name w:val="Default Paragraph Font"/>
    <w:uiPriority w:val="1"/>
    <w:semiHidden/>
    <w:unhideWhenUsed/>
    <w:rsid w:val="00ED2F05"/>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ED2F05"/>
  </w:style>
  <w:style w:type="paragraph" w:styleId="BodyText">
    <w:name w:val="Body Text"/>
    <w:basedOn w:val="Normal"/>
    <w:link w:val="BodyTextChar"/>
    <w:rsid w:val="0034733C"/>
    <w:pPr>
      <w:spacing w:line="280" w:lineRule="exact"/>
      <w:jc w:val="both"/>
    </w:pPr>
    <w:rPr>
      <w:rFonts w:ascii="Times New Roman" w:hAnsi="Times New Roman"/>
    </w:rPr>
  </w:style>
  <w:style w:type="character" w:styleId="PageNumber">
    <w:name w:val="page number"/>
    <w:basedOn w:val="DefaultParagraphFont"/>
    <w:rsid w:val="0034733C"/>
  </w:style>
  <w:style w:type="paragraph" w:styleId="TOC1">
    <w:name w:val="toc 1"/>
    <w:basedOn w:val="BodyText"/>
    <w:next w:val="BodyText"/>
    <w:autoRedefine/>
    <w:rsid w:val="0034733C"/>
    <w:pPr>
      <w:spacing w:line="300" w:lineRule="exact"/>
      <w:jc w:val="left"/>
    </w:pPr>
    <w:rPr>
      <w:rFonts w:ascii="Times" w:hAnsi="Times"/>
      <w:noProof/>
    </w:rPr>
  </w:style>
  <w:style w:type="paragraph" w:styleId="TOC2">
    <w:name w:val="toc 2"/>
    <w:basedOn w:val="BodyText"/>
    <w:next w:val="BodyText"/>
    <w:autoRedefine/>
    <w:rsid w:val="0034733C"/>
    <w:pPr>
      <w:ind w:left="221"/>
    </w:pPr>
  </w:style>
  <w:style w:type="paragraph" w:styleId="TOC3">
    <w:name w:val="toc 3"/>
    <w:basedOn w:val="BodyText"/>
    <w:next w:val="BodyText"/>
    <w:autoRedefine/>
    <w:rsid w:val="0034733C"/>
    <w:pPr>
      <w:ind w:left="440"/>
    </w:pPr>
  </w:style>
  <w:style w:type="paragraph" w:styleId="Title">
    <w:name w:val="Title"/>
    <w:basedOn w:val="Normal"/>
    <w:next w:val="Normal"/>
    <w:link w:val="TitleChar"/>
    <w:qFormat/>
    <w:rsid w:val="0034733C"/>
    <w:pPr>
      <w:keepNext/>
      <w:keepLines/>
      <w:spacing w:before="220" w:after="60" w:line="320" w:lineRule="atLeast"/>
    </w:pPr>
    <w:rPr>
      <w:b/>
      <w:kern w:val="28"/>
      <w:sz w:val="40"/>
    </w:rPr>
  </w:style>
  <w:style w:type="paragraph" w:styleId="DocumentMap">
    <w:name w:val="Document Map"/>
    <w:basedOn w:val="Normal"/>
    <w:link w:val="DocumentMapChar"/>
    <w:semiHidden/>
    <w:rsid w:val="0034733C"/>
    <w:pPr>
      <w:shd w:val="clear" w:color="auto" w:fill="000080"/>
    </w:pPr>
    <w:rPr>
      <w:rFonts w:ascii="Tahoma" w:hAnsi="Tahoma"/>
    </w:rPr>
  </w:style>
  <w:style w:type="paragraph" w:styleId="Footer">
    <w:name w:val="footer"/>
    <w:basedOn w:val="Normal"/>
    <w:link w:val="FooterChar"/>
    <w:rsid w:val="0034733C"/>
    <w:pPr>
      <w:keepLines/>
      <w:tabs>
        <w:tab w:val="center" w:pos="4320"/>
        <w:tab w:val="right" w:pos="8789"/>
        <w:tab w:val="right" w:pos="9072"/>
      </w:tabs>
      <w:spacing w:before="240" w:line="190" w:lineRule="atLeast"/>
    </w:pPr>
    <w:rPr>
      <w:rFonts w:ascii="Times New Roman" w:hAnsi="Times New Roman"/>
      <w:sz w:val="18"/>
    </w:rPr>
  </w:style>
  <w:style w:type="paragraph" w:styleId="Header">
    <w:name w:val="header"/>
    <w:basedOn w:val="Normal"/>
    <w:link w:val="HeaderChar"/>
    <w:rsid w:val="0034733C"/>
    <w:pPr>
      <w:keepLines/>
      <w:tabs>
        <w:tab w:val="center" w:pos="4320"/>
        <w:tab w:val="right" w:pos="9072"/>
      </w:tabs>
      <w:spacing w:line="190" w:lineRule="atLeast"/>
    </w:pPr>
    <w:rPr>
      <w:rFonts w:ascii="Times New Roman" w:hAnsi="Times New Roman"/>
      <w:sz w:val="18"/>
    </w:rPr>
  </w:style>
  <w:style w:type="paragraph" w:styleId="FootnoteText">
    <w:name w:val="footnote text"/>
    <w:basedOn w:val="Normal"/>
    <w:link w:val="FootnoteTextChar"/>
    <w:semiHidden/>
    <w:rsid w:val="0034733C"/>
    <w:rPr>
      <w:rFonts w:ascii="Times New Roman" w:hAnsi="Times New Roman"/>
      <w:sz w:val="18"/>
    </w:rPr>
  </w:style>
  <w:style w:type="paragraph" w:customStyle="1" w:styleId="Leitmaterialien">
    <w:name w:val="Leitmaterialien"/>
    <w:basedOn w:val="Normal"/>
    <w:next w:val="BodyText"/>
    <w:rsid w:val="0034733C"/>
    <w:pPr>
      <w:keepNext/>
      <w:keepLines/>
      <w:pageBreakBefore/>
      <w:spacing w:after="240" w:line="360" w:lineRule="auto"/>
    </w:pPr>
    <w:rPr>
      <w:b/>
      <w:noProof/>
      <w:sz w:val="28"/>
    </w:rPr>
  </w:style>
  <w:style w:type="paragraph" w:customStyle="1" w:styleId="Anhang">
    <w:name w:val="Anhang"/>
    <w:next w:val="BodyText"/>
    <w:rsid w:val="0034733C"/>
    <w:pPr>
      <w:pageBreakBefore/>
      <w:numPr>
        <w:numId w:val="21"/>
      </w:numPr>
      <w:spacing w:before="240" w:after="360"/>
    </w:pPr>
    <w:rPr>
      <w:rFonts w:ascii="Arial" w:hAnsi="Arial"/>
      <w:b/>
      <w:noProof/>
      <w:sz w:val="28"/>
      <w:lang w:val="de-DE" w:eastAsia="de-DE"/>
    </w:rPr>
  </w:style>
  <w:style w:type="paragraph" w:styleId="TOC4">
    <w:name w:val="toc 4"/>
    <w:basedOn w:val="Normal"/>
    <w:next w:val="Normal"/>
    <w:autoRedefine/>
    <w:semiHidden/>
    <w:rsid w:val="0034733C"/>
    <w:pPr>
      <w:ind w:left="660"/>
    </w:pPr>
  </w:style>
  <w:style w:type="paragraph" w:styleId="TOC5">
    <w:name w:val="toc 5"/>
    <w:basedOn w:val="Normal"/>
    <w:next w:val="Normal"/>
    <w:autoRedefine/>
    <w:semiHidden/>
    <w:rsid w:val="0034733C"/>
    <w:pPr>
      <w:ind w:left="880"/>
    </w:pPr>
  </w:style>
  <w:style w:type="paragraph" w:styleId="TOC6">
    <w:name w:val="toc 6"/>
    <w:basedOn w:val="Normal"/>
    <w:next w:val="Normal"/>
    <w:autoRedefine/>
    <w:semiHidden/>
    <w:rsid w:val="0034733C"/>
    <w:pPr>
      <w:ind w:left="1100"/>
    </w:pPr>
  </w:style>
  <w:style w:type="paragraph" w:styleId="TOC7">
    <w:name w:val="toc 7"/>
    <w:basedOn w:val="Normal"/>
    <w:next w:val="Normal"/>
    <w:autoRedefine/>
    <w:semiHidden/>
    <w:rsid w:val="0034733C"/>
    <w:pPr>
      <w:ind w:left="1320"/>
    </w:pPr>
  </w:style>
  <w:style w:type="paragraph" w:styleId="TOC8">
    <w:name w:val="toc 8"/>
    <w:basedOn w:val="Normal"/>
    <w:next w:val="Normal"/>
    <w:autoRedefine/>
    <w:semiHidden/>
    <w:rsid w:val="0034733C"/>
    <w:pPr>
      <w:ind w:left="1540"/>
    </w:pPr>
  </w:style>
  <w:style w:type="paragraph" w:styleId="TOC9">
    <w:name w:val="toc 9"/>
    <w:basedOn w:val="Normal"/>
    <w:next w:val="Normal"/>
    <w:autoRedefine/>
    <w:semiHidden/>
    <w:rsid w:val="0034733C"/>
    <w:pPr>
      <w:ind w:left="1760"/>
    </w:pPr>
  </w:style>
  <w:style w:type="paragraph" w:styleId="PlainText">
    <w:name w:val="Plain Text"/>
    <w:basedOn w:val="Normal"/>
    <w:link w:val="PlainTextChar"/>
    <w:rsid w:val="0034733C"/>
    <w:rPr>
      <w:rFonts w:ascii="Courier New" w:hAnsi="Courier New"/>
      <w:sz w:val="20"/>
    </w:rPr>
  </w:style>
  <w:style w:type="character" w:styleId="Hyperlink">
    <w:name w:val="Hyperlink"/>
    <w:rsid w:val="0034733C"/>
    <w:rPr>
      <w:color w:val="0000FF"/>
      <w:u w:val="single"/>
    </w:rPr>
  </w:style>
  <w:style w:type="character" w:styleId="FootnoteReference">
    <w:name w:val="footnote reference"/>
    <w:semiHidden/>
    <w:rsid w:val="0034733C"/>
    <w:rPr>
      <w:vertAlign w:val="superscript"/>
    </w:rPr>
  </w:style>
  <w:style w:type="paragraph" w:customStyle="1" w:styleId="Anhang2">
    <w:name w:val="Anhang 2"/>
    <w:next w:val="BodyText"/>
    <w:rsid w:val="0034733C"/>
    <w:pPr>
      <w:numPr>
        <w:ilvl w:val="1"/>
        <w:numId w:val="22"/>
      </w:numPr>
      <w:spacing w:before="480" w:after="240"/>
    </w:pPr>
    <w:rPr>
      <w:rFonts w:ascii="Arial" w:hAnsi="Arial"/>
      <w:b/>
      <w:noProof/>
      <w:sz w:val="26"/>
      <w:lang w:val="de-DE" w:eastAsia="de-DE"/>
    </w:rPr>
  </w:style>
  <w:style w:type="paragraph" w:customStyle="1" w:styleId="Einleitung">
    <w:name w:val="Einleitung"/>
    <w:next w:val="BodyText"/>
    <w:rsid w:val="0034733C"/>
    <w:pPr>
      <w:pageBreakBefore/>
      <w:numPr>
        <w:numId w:val="10"/>
      </w:numPr>
      <w:tabs>
        <w:tab w:val="clear" w:pos="432"/>
      </w:tabs>
      <w:spacing w:before="120" w:after="240"/>
      <w:ind w:left="0" w:firstLine="0"/>
    </w:pPr>
    <w:rPr>
      <w:rFonts w:ascii="Arial" w:hAnsi="Arial"/>
      <w:b/>
      <w:noProof/>
      <w:sz w:val="28"/>
      <w:lang w:val="de-DE" w:eastAsia="de-DE"/>
    </w:rPr>
  </w:style>
  <w:style w:type="paragraph" w:customStyle="1" w:styleId="Anhang3">
    <w:name w:val="Anhang3"/>
    <w:next w:val="BodyText"/>
    <w:rsid w:val="0034733C"/>
    <w:pPr>
      <w:numPr>
        <w:ilvl w:val="2"/>
        <w:numId w:val="22"/>
      </w:numPr>
      <w:spacing w:before="360" w:after="240"/>
    </w:pPr>
    <w:rPr>
      <w:rFonts w:ascii="Arial" w:hAnsi="Arial"/>
      <w:b/>
      <w:noProof/>
      <w:sz w:val="24"/>
      <w:lang w:val="de-DE" w:eastAsia="de-DE"/>
    </w:rPr>
  </w:style>
  <w:style w:type="character" w:customStyle="1" w:styleId="Heading1Char">
    <w:name w:val="Heading 1 Char"/>
    <w:link w:val="Heading1"/>
    <w:rsid w:val="0088093E"/>
    <w:rPr>
      <w:rFonts w:ascii="Arial" w:hAnsi="Arial"/>
      <w:b/>
      <w:color w:val="000000"/>
      <w:spacing w:val="-10"/>
      <w:kern w:val="20"/>
      <w:position w:val="8"/>
      <w:sz w:val="28"/>
      <w:shd w:val="solid" w:color="FFFFFF" w:fill="auto"/>
      <w:lang w:val="de-DE" w:eastAsia="de-DE"/>
    </w:rPr>
  </w:style>
  <w:style w:type="paragraph" w:styleId="ListParagraph">
    <w:name w:val="List Paragraph"/>
    <w:basedOn w:val="Normal"/>
    <w:uiPriority w:val="34"/>
    <w:qFormat/>
    <w:rsid w:val="0088093E"/>
    <w:pPr>
      <w:ind w:left="720"/>
      <w:contextualSpacing/>
    </w:pPr>
    <w:rPr>
      <w:lang w:val="de-CH"/>
    </w:rPr>
  </w:style>
  <w:style w:type="table" w:styleId="TableGrid">
    <w:name w:val="Table Grid"/>
    <w:basedOn w:val="TableNormal"/>
    <w:rsid w:val="0088093E"/>
    <w:rPr>
      <w:lang w:val="de-CH" w:eastAsia="de-CH"/>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88093E"/>
    <w:rPr>
      <w:lang w:val="de-CH" w:eastAsia="de-CH"/>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styleId="PlainTable4">
    <w:name w:val="Plain Table 4"/>
    <w:basedOn w:val="TableNormal"/>
    <w:uiPriority w:val="44"/>
    <w:rsid w:val="0088093E"/>
    <w:rPr>
      <w:lang w:val="de-CH" w:eastAsia="de-CH"/>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styleId="GridTable7Colorful">
    <w:name w:val="Grid Table 7 Colorful"/>
    <w:basedOn w:val="TableNormal"/>
    <w:uiPriority w:val="52"/>
    <w:rsid w:val="0088093E"/>
    <w:rPr>
      <w:color w:val="000000"/>
      <w:lang w:val="de-CH" w:eastAsia="de-CH"/>
    </w:rPr>
    <w:tblPr>
      <w:tblStyleRowBandSize w:val="1"/>
      <w:tblStyleColBandSize w:val="1"/>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Pr>
    <w:tblStylePr w:type="firstRow">
      <w:rPr>
        <w:b/>
        <w:bCs/>
      </w:rPr>
      <w:tblPr/>
      <w:tcPr>
        <w:tcBorders>
          <w:top w:val="nil"/>
          <w:left w:val="nil"/>
          <w:right w:val="nil"/>
          <w:insideH w:val="nil"/>
          <w:insideV w:val="nil"/>
        </w:tcBorders>
        <w:shd w:val="clear" w:color="auto" w:fill="FFFFFF"/>
      </w:tcPr>
    </w:tblStylePr>
    <w:tblStylePr w:type="lastRow">
      <w:rPr>
        <w:b/>
        <w:bCs/>
      </w:rPr>
      <w:tblPr/>
      <w:tcPr>
        <w:tcBorders>
          <w:left w:val="nil"/>
          <w:bottom w:val="nil"/>
          <w:right w:val="nil"/>
          <w:insideH w:val="nil"/>
          <w:insideV w:val="nil"/>
        </w:tcBorders>
        <w:shd w:val="clear" w:color="auto" w:fill="FFFFFF"/>
      </w:tcPr>
    </w:tblStylePr>
    <w:tblStylePr w:type="firstCol">
      <w:pPr>
        <w:jc w:val="right"/>
      </w:pPr>
      <w:rPr>
        <w:i/>
        <w:iCs/>
      </w:rPr>
      <w:tblPr/>
      <w:tcPr>
        <w:tcBorders>
          <w:top w:val="nil"/>
          <w:left w:val="nil"/>
          <w:bottom w:val="nil"/>
          <w:insideH w:val="nil"/>
          <w:insideV w:val="nil"/>
        </w:tcBorders>
        <w:shd w:val="clear" w:color="auto" w:fill="FFFFFF"/>
      </w:tcPr>
    </w:tblStylePr>
    <w:tblStylePr w:type="lastCol">
      <w:rPr>
        <w:i/>
        <w:iCs/>
      </w:rPr>
      <w:tblPr/>
      <w:tcPr>
        <w:tcBorders>
          <w:top w:val="nil"/>
          <w:bottom w:val="nil"/>
          <w:right w:val="nil"/>
          <w:insideH w:val="nil"/>
          <w:insideV w:val="nil"/>
        </w:tcBorders>
        <w:shd w:val="clear" w:color="auto" w:fill="FFFFFF"/>
      </w:tcPr>
    </w:tblStylePr>
    <w:tblStylePr w:type="band1Vert">
      <w:tblPr/>
      <w:tcPr>
        <w:shd w:val="clear" w:color="auto" w:fill="CCCCCC"/>
      </w:tcPr>
    </w:tblStylePr>
    <w:tblStylePr w:type="band1Horz">
      <w:tblPr/>
      <w:tcPr>
        <w:shd w:val="clear" w:color="auto" w:fill="CCCCCC"/>
      </w:tcPr>
    </w:tblStylePr>
    <w:tblStylePr w:type="neCell">
      <w:tblPr/>
      <w:tcPr>
        <w:tcBorders>
          <w:bottom w:val="single" w:sz="4" w:space="0" w:color="666666"/>
        </w:tcBorders>
      </w:tcPr>
    </w:tblStylePr>
    <w:tblStylePr w:type="nwCell">
      <w:tblPr/>
      <w:tcPr>
        <w:tcBorders>
          <w:bottom w:val="single" w:sz="4" w:space="0" w:color="666666"/>
        </w:tcBorders>
      </w:tcPr>
    </w:tblStylePr>
    <w:tblStylePr w:type="seCell">
      <w:tblPr/>
      <w:tcPr>
        <w:tcBorders>
          <w:top w:val="single" w:sz="4" w:space="0" w:color="666666"/>
        </w:tcBorders>
      </w:tcPr>
    </w:tblStylePr>
    <w:tblStylePr w:type="swCell">
      <w:tblPr/>
      <w:tcPr>
        <w:tcBorders>
          <w:top w:val="single" w:sz="4" w:space="0" w:color="666666"/>
        </w:tcBorders>
      </w:tcPr>
    </w:tblStylePr>
  </w:style>
  <w:style w:type="character" w:styleId="Strong">
    <w:name w:val="Strong"/>
    <w:qFormat/>
    <w:rsid w:val="0088093E"/>
    <w:rPr>
      <w:b/>
      <w:bCs/>
    </w:rPr>
  </w:style>
  <w:style w:type="paragraph" w:styleId="Caption">
    <w:name w:val="caption"/>
    <w:basedOn w:val="Normal"/>
    <w:next w:val="Normal"/>
    <w:unhideWhenUsed/>
    <w:qFormat/>
    <w:rsid w:val="0088093E"/>
    <w:pPr>
      <w:spacing w:after="200"/>
    </w:pPr>
    <w:rPr>
      <w:i/>
      <w:iCs/>
      <w:color w:val="44546A"/>
      <w:sz w:val="18"/>
      <w:szCs w:val="18"/>
    </w:rPr>
  </w:style>
  <w:style w:type="paragraph" w:styleId="TableofFigures">
    <w:name w:val="table of figures"/>
    <w:basedOn w:val="Normal"/>
    <w:next w:val="Normal"/>
    <w:uiPriority w:val="99"/>
    <w:rsid w:val="0088093E"/>
  </w:style>
  <w:style w:type="character" w:customStyle="1" w:styleId="BodyTextChar">
    <w:name w:val="Body Text Char"/>
    <w:link w:val="BodyText"/>
    <w:rsid w:val="0088093E"/>
    <w:rPr>
      <w:spacing w:val="-5"/>
      <w:sz w:val="22"/>
      <w:lang w:val="de-DE" w:eastAsia="de-DE"/>
    </w:rPr>
  </w:style>
  <w:style w:type="character" w:styleId="PlaceholderText">
    <w:name w:val="Placeholder Text"/>
    <w:uiPriority w:val="99"/>
    <w:semiHidden/>
    <w:rsid w:val="0088093E"/>
    <w:rPr>
      <w:color w:val="808080"/>
    </w:rPr>
  </w:style>
  <w:style w:type="character" w:customStyle="1" w:styleId="Heading2Char">
    <w:name w:val="Heading 2 Char"/>
    <w:link w:val="Heading2"/>
    <w:rsid w:val="0088093E"/>
    <w:rPr>
      <w:rFonts w:ascii="Arial" w:hAnsi="Arial"/>
      <w:b/>
      <w:spacing w:val="-15"/>
      <w:kern w:val="28"/>
      <w:sz w:val="26"/>
      <w:lang w:val="de-DE" w:eastAsia="de-DE"/>
    </w:rPr>
  </w:style>
  <w:style w:type="character" w:customStyle="1" w:styleId="Heading3Char">
    <w:name w:val="Heading 3 Char"/>
    <w:link w:val="Heading3"/>
    <w:rsid w:val="0088093E"/>
    <w:rPr>
      <w:rFonts w:ascii="Arial" w:hAnsi="Arial"/>
      <w:b/>
      <w:spacing w:val="-10"/>
      <w:kern w:val="28"/>
      <w:sz w:val="24"/>
      <w:lang w:val="de-DE" w:eastAsia="de-DE"/>
    </w:rPr>
  </w:style>
  <w:style w:type="character" w:customStyle="1" w:styleId="Heading4Char">
    <w:name w:val="Heading 4 Char"/>
    <w:link w:val="Heading4"/>
    <w:rsid w:val="0088093E"/>
    <w:rPr>
      <w:rFonts w:ascii="Arial" w:hAnsi="Arial"/>
      <w:b/>
      <w:spacing w:val="-4"/>
      <w:kern w:val="28"/>
      <w:sz w:val="22"/>
      <w:lang w:val="de-DE" w:eastAsia="de-DE"/>
    </w:rPr>
  </w:style>
  <w:style w:type="character" w:customStyle="1" w:styleId="Heading5Char">
    <w:name w:val="Heading 5 Char"/>
    <w:link w:val="Heading5"/>
    <w:rsid w:val="0088093E"/>
    <w:rPr>
      <w:rFonts w:ascii="Arial" w:hAnsi="Arial"/>
      <w:spacing w:val="-5"/>
      <w:sz w:val="22"/>
      <w:lang w:val="de-DE" w:eastAsia="de-DE"/>
    </w:rPr>
  </w:style>
  <w:style w:type="character" w:customStyle="1" w:styleId="Heading6Char">
    <w:name w:val="Heading 6 Char"/>
    <w:link w:val="Heading6"/>
    <w:rsid w:val="0088093E"/>
    <w:rPr>
      <w:i/>
      <w:spacing w:val="-5"/>
      <w:sz w:val="22"/>
      <w:lang w:val="de-DE" w:eastAsia="de-DE"/>
    </w:rPr>
  </w:style>
  <w:style w:type="character" w:customStyle="1" w:styleId="Heading7Char">
    <w:name w:val="Heading 7 Char"/>
    <w:link w:val="Heading7"/>
    <w:rsid w:val="0088093E"/>
    <w:rPr>
      <w:rFonts w:ascii="Arial" w:hAnsi="Arial"/>
      <w:spacing w:val="-5"/>
      <w:sz w:val="22"/>
      <w:lang w:val="de-DE" w:eastAsia="de-DE"/>
    </w:rPr>
  </w:style>
  <w:style w:type="character" w:customStyle="1" w:styleId="Heading8Char">
    <w:name w:val="Heading 8 Char"/>
    <w:link w:val="Heading8"/>
    <w:rsid w:val="0088093E"/>
    <w:rPr>
      <w:rFonts w:ascii="Arial" w:hAnsi="Arial"/>
      <w:i/>
      <w:spacing w:val="-5"/>
      <w:sz w:val="22"/>
      <w:lang w:val="de-DE" w:eastAsia="de-DE"/>
    </w:rPr>
  </w:style>
  <w:style w:type="character" w:customStyle="1" w:styleId="Heading9Char">
    <w:name w:val="Heading 9 Char"/>
    <w:link w:val="Heading9"/>
    <w:rsid w:val="0088093E"/>
    <w:rPr>
      <w:rFonts w:ascii="Arial" w:hAnsi="Arial"/>
      <w:b/>
      <w:i/>
      <w:spacing w:val="-5"/>
      <w:sz w:val="18"/>
      <w:lang w:val="de-DE" w:eastAsia="de-DE"/>
    </w:rPr>
  </w:style>
  <w:style w:type="character" w:styleId="FollowedHyperlink">
    <w:name w:val="FollowedHyperlink"/>
    <w:uiPriority w:val="99"/>
    <w:unhideWhenUsed/>
    <w:rsid w:val="0088093E"/>
    <w:rPr>
      <w:color w:val="954F72"/>
      <w:u w:val="single"/>
    </w:rPr>
  </w:style>
  <w:style w:type="paragraph" w:customStyle="1" w:styleId="msonormal0">
    <w:name w:val="msonormal"/>
    <w:basedOn w:val="Normal"/>
    <w:rsid w:val="0088093E"/>
    <w:pPr>
      <w:spacing w:before="100" w:beforeAutospacing="1" w:after="100" w:afterAutospacing="1"/>
    </w:pPr>
    <w:rPr>
      <w:rFonts w:ascii="Times New Roman" w:hAnsi="Times New Roman"/>
      <w:sz w:val="24"/>
      <w:szCs w:val="24"/>
      <w:lang w:val="de-CH" w:eastAsia="de-CH"/>
    </w:rPr>
  </w:style>
  <w:style w:type="character" w:customStyle="1" w:styleId="FootnoteTextChar">
    <w:name w:val="Footnote Text Char"/>
    <w:link w:val="FootnoteText"/>
    <w:semiHidden/>
    <w:rsid w:val="0088093E"/>
    <w:rPr>
      <w:spacing w:val="-5"/>
      <w:sz w:val="18"/>
      <w:lang w:val="de-DE" w:eastAsia="de-DE"/>
    </w:rPr>
  </w:style>
  <w:style w:type="character" w:customStyle="1" w:styleId="HeaderChar">
    <w:name w:val="Header Char"/>
    <w:link w:val="Header"/>
    <w:rsid w:val="0088093E"/>
    <w:rPr>
      <w:spacing w:val="-5"/>
      <w:sz w:val="18"/>
      <w:lang w:val="de-DE" w:eastAsia="de-DE"/>
    </w:rPr>
  </w:style>
  <w:style w:type="character" w:customStyle="1" w:styleId="FooterChar">
    <w:name w:val="Footer Char"/>
    <w:link w:val="Footer"/>
    <w:rsid w:val="0088093E"/>
    <w:rPr>
      <w:spacing w:val="-5"/>
      <w:sz w:val="18"/>
      <w:lang w:val="de-DE" w:eastAsia="de-DE"/>
    </w:rPr>
  </w:style>
  <w:style w:type="character" w:customStyle="1" w:styleId="TitleChar">
    <w:name w:val="Title Char"/>
    <w:link w:val="Title"/>
    <w:rsid w:val="0088093E"/>
    <w:rPr>
      <w:rFonts w:ascii="Arial" w:hAnsi="Arial"/>
      <w:b/>
      <w:kern w:val="28"/>
      <w:sz w:val="40"/>
      <w:lang w:val="de-DE" w:eastAsia="de-DE"/>
    </w:rPr>
  </w:style>
  <w:style w:type="character" w:customStyle="1" w:styleId="DocumentMapChar">
    <w:name w:val="Document Map Char"/>
    <w:link w:val="DocumentMap"/>
    <w:semiHidden/>
    <w:rsid w:val="0088093E"/>
    <w:rPr>
      <w:rFonts w:ascii="Tahoma" w:hAnsi="Tahoma"/>
      <w:spacing w:val="-5"/>
      <w:sz w:val="22"/>
      <w:shd w:val="clear" w:color="auto" w:fill="000080"/>
      <w:lang w:val="de-DE" w:eastAsia="de-DE"/>
    </w:rPr>
  </w:style>
  <w:style w:type="character" w:customStyle="1" w:styleId="PlainTextChar">
    <w:name w:val="Plain Text Char"/>
    <w:link w:val="PlainText"/>
    <w:rsid w:val="0088093E"/>
    <w:rPr>
      <w:rFonts w:ascii="Courier New" w:hAnsi="Courier New"/>
      <w:lang w:val="de-DE" w:eastAsia="de-DE"/>
    </w:rPr>
  </w:style>
  <w:style w:type="paragraph" w:styleId="TOCHeading">
    <w:name w:val="TOC Heading"/>
    <w:basedOn w:val="Heading1"/>
    <w:next w:val="Normal"/>
    <w:uiPriority w:val="39"/>
    <w:semiHidden/>
    <w:unhideWhenUsed/>
    <w:qFormat/>
    <w:rsid w:val="0088093E"/>
    <w:pPr>
      <w:pageBreakBefore w:val="0"/>
      <w:pBdr>
        <w:top w:val="none" w:sz="0" w:space="0" w:color="auto"/>
        <w:left w:val="none" w:sz="0" w:space="0" w:color="auto"/>
        <w:bottom w:val="none" w:sz="0" w:space="0" w:color="auto"/>
      </w:pBdr>
      <w:shd w:val="clear" w:color="auto" w:fill="auto"/>
      <w:tabs>
        <w:tab w:val="clear" w:pos="432"/>
      </w:tabs>
      <w:spacing w:before="240" w:after="0" w:line="256" w:lineRule="auto"/>
      <w:ind w:left="0" w:firstLine="0"/>
      <w:outlineLvl w:val="9"/>
    </w:pPr>
    <w:rPr>
      <w:rFonts w:ascii="Calibri Light" w:hAnsi="Calibri Light"/>
      <w:b w:val="0"/>
      <w:color w:val="2E74B5"/>
      <w:spacing w:val="0"/>
      <w:kern w:val="0"/>
      <w:position w:val="0"/>
      <w:sz w:val="32"/>
      <w:szCs w:val="32"/>
      <w:lang w:val="de-CH" w:eastAsia="de-C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3.png"/><Relationship Id="rId68" Type="http://schemas.openxmlformats.org/officeDocument/2006/relationships/image" Target="media/image58.png"/><Relationship Id="rId76" Type="http://schemas.openxmlformats.org/officeDocument/2006/relationships/image" Target="media/image66.png"/><Relationship Id="rId84" Type="http://schemas.microsoft.com/office/2011/relationships/people" Target="people.xml"/><Relationship Id="rId7" Type="http://schemas.openxmlformats.org/officeDocument/2006/relationships/image" Target="media/image1.png"/><Relationship Id="rId71" Type="http://schemas.openxmlformats.org/officeDocument/2006/relationships/image" Target="media/image61.png"/><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footnotes" Target="footnotes.xml"/><Relationship Id="rId61" Type="http://schemas.openxmlformats.org/officeDocument/2006/relationships/image" Target="media/image51.png"/><Relationship Id="rId82" Type="http://schemas.openxmlformats.org/officeDocument/2006/relationships/header" Target="header3.xml"/><Relationship Id="rId19" Type="http://schemas.openxmlformats.org/officeDocument/2006/relationships/image" Target="media/image11.png"/><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header" Target="header1.xml"/><Relationship Id="rId51" Type="http://schemas.openxmlformats.org/officeDocument/2006/relationships/image" Target="media/image43.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hyperlink" Target="mailto:tag@media.mit.edu" TargetMode="External"/><Relationship Id="rId67" Type="http://schemas.openxmlformats.org/officeDocument/2006/relationships/image" Target="media/image57.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header" Target="header2.xml"/><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82</Pages>
  <Words>7837</Words>
  <Characters>44671</Characters>
  <Application>Microsoft Office Word</Application>
  <DocSecurity>0</DocSecurity>
  <Lines>372</Lines>
  <Paragraphs>104</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Professioneller Bericht</vt:lpstr>
      <vt:lpstr>Professioneller Bericht</vt:lpstr>
    </vt:vector>
  </TitlesOfParts>
  <Company/>
  <LinksUpToDate>false</LinksUpToDate>
  <CharactersWithSpaces>52404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Professioneller Bericht</dc:title>
  <dc:subject/>
  <dc:creator>Stefan Höchli</dc:creator>
  <cp:keywords/>
  <dc:description/>
  <cp:lastModifiedBy>Groux Marcel (s)</cp:lastModifiedBy>
  <cp:revision>4</cp:revision>
  <cp:lastPrinted>2001-03-26T14:00:00Z</cp:lastPrinted>
  <dcterms:created xsi:type="dcterms:W3CDTF">2017-01-21T16:12:00Z</dcterms:created>
  <dcterms:modified xsi:type="dcterms:W3CDTF">2017-01-21T17:50:00Z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-1863607428</vt:i4>
  </property>
  <property fmtid="{D5CDD505-2E9C-101B-9397-08002B2CF9AE}" pid="3" name="_EmailSubject">
    <vt:lpwstr>Technische Berichte</vt:lpwstr>
  </property>
  <property fmtid="{D5CDD505-2E9C-101B-9397-08002B2CF9AE}" pid="4" name="_AuthorEmail">
    <vt:lpwstr>peter.gros@fh-aargau.ch</vt:lpwstr>
  </property>
  <property fmtid="{D5CDD505-2E9C-101B-9397-08002B2CF9AE}" pid="5" name="_AuthorEmailDisplayName">
    <vt:lpwstr>Gros Peter</vt:lpwstr>
  </property>
  <property fmtid="{D5CDD505-2E9C-101B-9397-08002B2CF9AE}" pid="6" name="_ReviewingToolsShownOnce">
    <vt:lpwstr/>
  </property>
</Properties>
</file>