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8093E" w:rsidRPr="00825563" w:rsidRDefault="003863A8" w:rsidP="0088093E">
      <w:pPr>
        <w:rPr>
          <w:rFonts w:cs="Arial"/>
          <w:noProof/>
        </w:rPr>
      </w:pPr>
      <w:r>
        <w:rPr>
          <w:noProof/>
          <w:lang w:val="de-DE"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1" o:spid="_x0000_s1037" type="#_x0000_t75" alt="FHNW_HT" style="position:absolute;margin-left:85.05pt;margin-top:27.2pt;width:183.2pt;height:28.25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v:imagedata r:id="rId8" o:title="FHNW_HT"/>
            <w10:wrap anchorx="page" anchory="page"/>
          </v:shape>
        </w:pict>
      </w:r>
      <w:ins w:id="0" w:author="Groux Marcel (s)" w:date="2017-01-21T18:53:00Z">
        <w:r w:rsidR="00BD1FCB">
          <w:rPr>
            <w:rFonts w:cs="Arial"/>
            <w:noProof/>
          </w:rPr>
          <w:t>2</w:t>
        </w:r>
      </w:ins>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spacing w:line="360" w:lineRule="auto"/>
        <w:rPr>
          <w:rFonts w:cs="Arial"/>
        </w:rPr>
      </w:pPr>
    </w:p>
    <w:p w:rsidR="0088093E" w:rsidRPr="00825563" w:rsidRDefault="0088093E" w:rsidP="0088093E">
      <w:pPr>
        <w:pStyle w:val="Title"/>
        <w:rPr>
          <w:rFonts w:cs="Arial"/>
        </w:rPr>
      </w:pPr>
      <w:r w:rsidRPr="00825563">
        <w:rPr>
          <w:rFonts w:cs="Arial"/>
        </w:rPr>
        <w:t>Navigation in Virtual Reality Space</w:t>
      </w:r>
    </w:p>
    <w:p w:rsidR="0088093E" w:rsidRPr="00825563" w:rsidRDefault="0088093E" w:rsidP="0088093E">
      <w:pPr>
        <w:pStyle w:val="Title"/>
        <w:rPr>
          <w:rFonts w:cs="Arial"/>
          <w:sz w:val="32"/>
        </w:rPr>
      </w:pPr>
      <w:r w:rsidRPr="00825563">
        <w:rPr>
          <w:rFonts w:cs="Arial"/>
          <w:sz w:val="32"/>
        </w:rPr>
        <w:t>Concepts of Navigation Methods</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IP5 Project of</w:t>
      </w:r>
    </w:p>
    <w:p w:rsidR="0088093E" w:rsidRPr="00825563" w:rsidRDefault="0088093E" w:rsidP="0088093E">
      <w:pPr>
        <w:spacing w:line="360" w:lineRule="auto"/>
        <w:outlineLvl w:val="0"/>
        <w:rPr>
          <w:rFonts w:cs="Arial"/>
          <w:b/>
          <w:sz w:val="28"/>
        </w:rPr>
      </w:pPr>
      <w:proofErr w:type="spellStart"/>
      <w:r w:rsidRPr="00825563">
        <w:rPr>
          <w:rFonts w:cs="Arial"/>
          <w:b/>
          <w:sz w:val="28"/>
        </w:rPr>
        <w:t>Bär</w:t>
      </w:r>
      <w:proofErr w:type="spellEnd"/>
      <w:r w:rsidRPr="00825563">
        <w:rPr>
          <w:rFonts w:cs="Arial"/>
          <w:b/>
          <w:sz w:val="28"/>
        </w:rPr>
        <w:t xml:space="preserve"> Dominic</w:t>
      </w:r>
    </w:p>
    <w:p w:rsidR="0088093E" w:rsidRPr="00825563" w:rsidRDefault="0088093E" w:rsidP="0088093E">
      <w:pPr>
        <w:spacing w:line="360" w:lineRule="auto"/>
        <w:outlineLvl w:val="0"/>
        <w:rPr>
          <w:rFonts w:cs="Arial"/>
          <w:b/>
          <w:sz w:val="28"/>
        </w:rPr>
      </w:pPr>
      <w:r w:rsidRPr="00825563">
        <w:rPr>
          <w:rFonts w:cs="Arial"/>
          <w:b/>
          <w:sz w:val="28"/>
        </w:rPr>
        <w:t>Groux Marcel</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outlineLvl w:val="0"/>
        <w:rPr>
          <w:rFonts w:cs="Arial"/>
          <w:b/>
          <w:sz w:val="28"/>
        </w:rPr>
      </w:pPr>
      <w:r w:rsidRPr="00825563">
        <w:rPr>
          <w:rFonts w:cs="Arial"/>
          <w:b/>
          <w:sz w:val="28"/>
        </w:rPr>
        <w:t>FHNW</w:t>
      </w:r>
    </w:p>
    <w:p w:rsidR="0088093E" w:rsidRPr="00825563" w:rsidRDefault="0088093E" w:rsidP="0088093E">
      <w:pPr>
        <w:spacing w:line="360" w:lineRule="auto"/>
        <w:outlineLvl w:val="0"/>
        <w:rPr>
          <w:rFonts w:cs="Arial"/>
          <w:b/>
          <w:sz w:val="28"/>
        </w:rPr>
      </w:pPr>
      <w:r w:rsidRPr="00825563">
        <w:rPr>
          <w:rFonts w:cs="Arial"/>
          <w:b/>
          <w:sz w:val="28"/>
        </w:rPr>
        <w:t>University of Applied Sciences</w:t>
      </w:r>
    </w:p>
    <w:p w:rsidR="0088093E" w:rsidRPr="00825563" w:rsidRDefault="0088093E" w:rsidP="0088093E">
      <w:pPr>
        <w:spacing w:line="360" w:lineRule="auto"/>
        <w:rPr>
          <w:rFonts w:cs="Arial"/>
          <w:b/>
          <w:sz w:val="28"/>
        </w:rPr>
      </w:pPr>
      <w:r w:rsidRPr="00825563">
        <w:rPr>
          <w:rFonts w:cs="Arial"/>
          <w:b/>
          <w:sz w:val="28"/>
        </w:rPr>
        <w:t xml:space="preserve">Degree Course:  Computer Science / </w:t>
      </w:r>
      <w:proofErr w:type="spellStart"/>
      <w:r w:rsidRPr="00825563">
        <w:rPr>
          <w:rFonts w:cs="Arial"/>
          <w:b/>
          <w:sz w:val="28"/>
        </w:rPr>
        <w:t>iCompetence</w:t>
      </w:r>
      <w:proofErr w:type="spellEnd"/>
    </w:p>
    <w:p w:rsidR="0088093E" w:rsidRPr="00825563" w:rsidRDefault="0088093E" w:rsidP="0088093E">
      <w:pPr>
        <w:spacing w:line="360" w:lineRule="auto"/>
        <w:outlineLvl w:val="0"/>
        <w:rPr>
          <w:rFonts w:cs="Arial"/>
          <w:b/>
          <w:sz w:val="28"/>
        </w:rPr>
      </w:pPr>
      <w:r w:rsidRPr="00825563">
        <w:rPr>
          <w:rFonts w:cs="Arial"/>
          <w:b/>
          <w:sz w:val="28"/>
        </w:rPr>
        <w:lastRenderedPageBreak/>
        <w:t>Supervising Lecturers: Arizona Stefan, Marcin Simon</w:t>
      </w:r>
    </w:p>
    <w:p w:rsidR="0088093E" w:rsidRPr="00825563" w:rsidRDefault="0088093E" w:rsidP="0088093E">
      <w:pPr>
        <w:spacing w:line="360" w:lineRule="auto"/>
        <w:outlineLvl w:val="0"/>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p>
    <w:p w:rsidR="0088093E" w:rsidRPr="00825563" w:rsidRDefault="0088093E" w:rsidP="0088093E">
      <w:pPr>
        <w:spacing w:line="360" w:lineRule="auto"/>
        <w:rPr>
          <w:rFonts w:cs="Arial"/>
          <w:b/>
          <w:sz w:val="28"/>
        </w:rPr>
      </w:pPr>
      <w:proofErr w:type="spellStart"/>
      <w:r w:rsidRPr="00825563">
        <w:rPr>
          <w:rFonts w:cs="Arial"/>
          <w:b/>
          <w:sz w:val="28"/>
        </w:rPr>
        <w:t>Windisch</w:t>
      </w:r>
      <w:proofErr w:type="spellEnd"/>
      <w:r w:rsidRPr="00825563">
        <w:rPr>
          <w:rFonts w:cs="Arial"/>
          <w:b/>
          <w:sz w:val="28"/>
        </w:rPr>
        <w:t xml:space="preserve">, </w:t>
      </w:r>
      <w:r w:rsidRPr="00825563">
        <w:rPr>
          <w:rFonts w:cs="Arial"/>
          <w:b/>
          <w:sz w:val="28"/>
        </w:rPr>
        <w:fldChar w:fldCharType="begin"/>
      </w:r>
      <w:r w:rsidRPr="00825563">
        <w:rPr>
          <w:rFonts w:cs="Arial"/>
          <w:b/>
          <w:sz w:val="28"/>
        </w:rPr>
        <w:instrText xml:space="preserve"> TIME \@ "d. MMMM yyyy" </w:instrText>
      </w:r>
      <w:r w:rsidRPr="00825563">
        <w:rPr>
          <w:rFonts w:cs="Arial"/>
          <w:b/>
          <w:sz w:val="28"/>
        </w:rPr>
        <w:fldChar w:fldCharType="separate"/>
      </w:r>
      <w:r w:rsidR="003863A8">
        <w:rPr>
          <w:rFonts w:cs="Arial"/>
          <w:b/>
          <w:noProof/>
          <w:sz w:val="28"/>
        </w:rPr>
        <w:t>21. January 2017</w:t>
      </w:r>
      <w:r w:rsidRPr="00825563">
        <w:rPr>
          <w:rFonts w:cs="Arial"/>
          <w:b/>
          <w:sz w:val="28"/>
        </w:rPr>
        <w:fldChar w:fldCharType="end"/>
      </w:r>
    </w:p>
    <w:p w:rsidR="0088093E" w:rsidRPr="00825563" w:rsidRDefault="0088093E" w:rsidP="0088093E">
      <w:pPr>
        <w:spacing w:line="360" w:lineRule="auto"/>
        <w:rPr>
          <w:rFonts w:cs="Arial"/>
          <w:b/>
          <w:noProof/>
          <w:sz w:val="28"/>
        </w:rPr>
      </w:pPr>
    </w:p>
    <w:p w:rsidR="0088093E" w:rsidRPr="00825563" w:rsidRDefault="0088093E" w:rsidP="0088093E">
      <w:pPr>
        <w:rPr>
          <w:rFonts w:cs="Arial"/>
          <w:noProof/>
        </w:rPr>
        <w:sectPr w:rsidR="0088093E" w:rsidRPr="00825563">
          <w:headerReference w:type="default" r:id="rId9"/>
          <w:footerReference w:type="default" r:id="rId10"/>
          <w:pgSz w:w="11906" w:h="16838"/>
          <w:pgMar w:top="1418" w:right="1418" w:bottom="1134" w:left="1701" w:header="958" w:footer="958" w:gutter="0"/>
          <w:pgNumType w:start="1"/>
          <w:cols w:space="720"/>
        </w:sect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Clarification of Honest</w:t>
      </w:r>
    </w:p>
    <w:p w:rsidR="0088093E" w:rsidRPr="00825563" w:rsidRDefault="0088093E" w:rsidP="0088093E">
      <w:pPr>
        <w:pStyle w:val="BodyText"/>
        <w:rPr>
          <w:rFonts w:ascii="Arial" w:hAnsi="Arial" w:cs="Arial"/>
        </w:rPr>
      </w:pPr>
      <w:r w:rsidRPr="00825563">
        <w:rPr>
          <w:rFonts w:ascii="Arial" w:hAnsi="Arial" w:cs="Arial"/>
        </w:rPr>
        <w:t>Hereby I declare to have written the present IP5 Project independently, without help of a third party and only under the usage of the declared sources.</w:t>
      </w: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tbl>
      <w:tblPr>
        <w:tblW w:w="8788" w:type="dxa"/>
        <w:tblLook w:val="04A0" w:firstRow="1" w:lastRow="0" w:firstColumn="1" w:lastColumn="0" w:noHBand="0" w:noVBand="1"/>
      </w:tblPr>
      <w:tblGrid>
        <w:gridCol w:w="4110"/>
        <w:gridCol w:w="567"/>
        <w:gridCol w:w="4111"/>
      </w:tblGrid>
      <w:tr w:rsidR="00DE6615" w:rsidRPr="00825563" w:rsidTr="00DE6615">
        <w:trPr>
          <w:trHeight w:val="425"/>
        </w:trPr>
        <w:tc>
          <w:tcPr>
            <w:tcW w:w="4110"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proofErr w:type="spellStart"/>
            <w:r w:rsidRPr="00DE6615">
              <w:rPr>
                <w:rFonts w:ascii="Arial" w:hAnsi="Arial" w:cs="Arial"/>
              </w:rPr>
              <w:t>Brugg</w:t>
            </w:r>
            <w:proofErr w:type="spellEnd"/>
            <w:r w:rsidRPr="00DE6615">
              <w:rPr>
                <w:rFonts w:ascii="Arial" w:hAnsi="Arial" w:cs="Arial"/>
              </w:rPr>
              <w:t xml:space="preserve">,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ins w:id="1" w:author="Groux Marcel (s)" w:date="2017-01-21T19:55:00Z">
              <w:r w:rsidR="003863A8">
                <w:rPr>
                  <w:rFonts w:ascii="Arial" w:hAnsi="Arial" w:cs="Arial"/>
                  <w:noProof/>
                </w:rPr>
                <w:t>21 January 2017</w:t>
              </w:r>
            </w:ins>
            <w:del w:id="2" w:author="Groux Marcel (s)" w:date="2017-01-21T18:53:00Z">
              <w:r w:rsidR="00BD1FCB" w:rsidDel="00BD1FCB">
                <w:rPr>
                  <w:rFonts w:ascii="Arial" w:hAnsi="Arial" w:cs="Arial"/>
                  <w:noProof/>
                </w:rPr>
                <w:delText>21 January 2017</w:delText>
              </w:r>
            </w:del>
            <w:r w:rsidRPr="00DE6615">
              <w:rPr>
                <w:rFonts w:ascii="Arial" w:hAnsi="Arial" w:cs="Arial"/>
              </w:rPr>
              <w:fldChar w:fldCharType="end"/>
            </w:r>
          </w:p>
        </w:tc>
        <w:tc>
          <w:tcPr>
            <w:tcW w:w="567" w:type="dxa"/>
            <w:shd w:val="clear" w:color="auto" w:fill="auto"/>
            <w:vAlign w:val="bottom"/>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bottom"/>
            <w:hideMark/>
          </w:tcPr>
          <w:p w:rsidR="0088093E" w:rsidRPr="00DE6615" w:rsidRDefault="0088093E" w:rsidP="00DE6615">
            <w:pPr>
              <w:pStyle w:val="BodyText"/>
              <w:jc w:val="left"/>
              <w:rPr>
                <w:rFonts w:ascii="Arial" w:hAnsi="Arial" w:cs="Arial"/>
              </w:rPr>
            </w:pPr>
            <w:proofErr w:type="spellStart"/>
            <w:r w:rsidRPr="00DE6615">
              <w:rPr>
                <w:rFonts w:ascii="Arial" w:hAnsi="Arial" w:cs="Arial"/>
              </w:rPr>
              <w:t>Brugg</w:t>
            </w:r>
            <w:proofErr w:type="spellEnd"/>
            <w:r w:rsidRPr="00DE6615">
              <w:rPr>
                <w:rFonts w:ascii="Arial" w:hAnsi="Arial" w:cs="Arial"/>
              </w:rPr>
              <w:t xml:space="preserve">, </w:t>
            </w:r>
            <w:r w:rsidRPr="00DE6615">
              <w:rPr>
                <w:rFonts w:ascii="Arial" w:hAnsi="Arial" w:cs="Arial"/>
              </w:rPr>
              <w:fldChar w:fldCharType="begin"/>
            </w:r>
            <w:r w:rsidRPr="00DE6615">
              <w:rPr>
                <w:rFonts w:ascii="Arial" w:hAnsi="Arial" w:cs="Arial"/>
              </w:rPr>
              <w:instrText xml:space="preserve"> DATE \@ "dd MMMM yyyy" </w:instrText>
            </w:r>
            <w:r w:rsidRPr="00DE6615">
              <w:rPr>
                <w:rFonts w:ascii="Arial" w:hAnsi="Arial" w:cs="Arial"/>
              </w:rPr>
              <w:fldChar w:fldCharType="separate"/>
            </w:r>
            <w:ins w:id="3" w:author="Groux Marcel (s)" w:date="2017-01-21T19:55:00Z">
              <w:r w:rsidR="003863A8">
                <w:rPr>
                  <w:rFonts w:ascii="Arial" w:hAnsi="Arial" w:cs="Arial"/>
                  <w:noProof/>
                </w:rPr>
                <w:t>21 January 2017</w:t>
              </w:r>
            </w:ins>
            <w:del w:id="4" w:author="Groux Marcel (s)" w:date="2017-01-21T18:53:00Z">
              <w:r w:rsidR="00BD1FCB" w:rsidDel="00BD1FCB">
                <w:rPr>
                  <w:rFonts w:ascii="Arial" w:hAnsi="Arial" w:cs="Arial"/>
                  <w:noProof/>
                </w:rPr>
                <w:delText>21 January 2017</w:delText>
              </w:r>
            </w:del>
            <w:r w:rsidRPr="00DE6615">
              <w:rPr>
                <w:rFonts w:ascii="Arial" w:hAnsi="Arial" w:cs="Arial"/>
              </w:rPr>
              <w:fldChar w:fldCharType="end"/>
            </w: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Place, date</w:t>
            </w:r>
          </w:p>
        </w:tc>
      </w:tr>
      <w:tr w:rsidR="00DE6615" w:rsidRPr="00825563" w:rsidTr="00DE6615">
        <w:trPr>
          <w:trHeight w:val="1701"/>
        </w:trPr>
        <w:tc>
          <w:tcPr>
            <w:tcW w:w="4110"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c>
          <w:tcPr>
            <w:tcW w:w="567" w:type="dxa"/>
            <w:shd w:val="clear" w:color="auto" w:fill="auto"/>
            <w:vAlign w:val="center"/>
          </w:tcPr>
          <w:p w:rsidR="0088093E" w:rsidRPr="00DE6615" w:rsidRDefault="0088093E" w:rsidP="00DE6615">
            <w:pPr>
              <w:pStyle w:val="BodyText"/>
              <w:jc w:val="left"/>
              <w:rPr>
                <w:rFonts w:ascii="Arial" w:hAnsi="Arial" w:cs="Arial"/>
              </w:rPr>
            </w:pPr>
          </w:p>
        </w:tc>
        <w:tc>
          <w:tcPr>
            <w:tcW w:w="4111" w:type="dxa"/>
            <w:tcBorders>
              <w:top w:val="nil"/>
              <w:left w:val="nil"/>
              <w:bottom w:val="single" w:sz="8" w:space="0" w:color="808080"/>
              <w:right w:val="nil"/>
            </w:tcBorders>
            <w:shd w:val="clear" w:color="auto" w:fill="auto"/>
            <w:vAlign w:val="center"/>
          </w:tcPr>
          <w:p w:rsidR="0088093E" w:rsidRPr="00DE6615" w:rsidRDefault="0088093E" w:rsidP="00DE6615">
            <w:pPr>
              <w:pStyle w:val="BodyText"/>
              <w:jc w:val="left"/>
              <w:rPr>
                <w:rFonts w:ascii="Arial" w:hAnsi="Arial" w:cs="Arial"/>
              </w:rPr>
            </w:pPr>
          </w:p>
        </w:tc>
      </w:tr>
      <w:tr w:rsidR="00DE6615" w:rsidRPr="00825563" w:rsidTr="00DE6615">
        <w:trPr>
          <w:trHeight w:val="425"/>
        </w:trPr>
        <w:tc>
          <w:tcPr>
            <w:tcW w:w="4110"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 xml:space="preserve">Signature Dominic </w:t>
            </w:r>
            <w:proofErr w:type="spellStart"/>
            <w:r w:rsidRPr="00DE6615">
              <w:rPr>
                <w:rFonts w:ascii="Arial" w:hAnsi="Arial" w:cs="Arial"/>
              </w:rPr>
              <w:t>Bär</w:t>
            </w:r>
            <w:proofErr w:type="spellEnd"/>
          </w:p>
        </w:tc>
        <w:tc>
          <w:tcPr>
            <w:tcW w:w="567" w:type="dxa"/>
            <w:shd w:val="clear" w:color="auto" w:fill="auto"/>
          </w:tcPr>
          <w:p w:rsidR="0088093E" w:rsidRPr="00DE6615" w:rsidRDefault="0088093E" w:rsidP="00DE6615">
            <w:pPr>
              <w:pStyle w:val="BodyText"/>
              <w:jc w:val="left"/>
              <w:rPr>
                <w:rFonts w:ascii="Arial" w:hAnsi="Arial" w:cs="Arial"/>
              </w:rPr>
            </w:pPr>
          </w:p>
        </w:tc>
        <w:tc>
          <w:tcPr>
            <w:tcW w:w="4111" w:type="dxa"/>
            <w:tcBorders>
              <w:top w:val="single" w:sz="8" w:space="0" w:color="808080"/>
              <w:left w:val="nil"/>
              <w:bottom w:val="nil"/>
              <w:right w:val="nil"/>
            </w:tcBorders>
            <w:shd w:val="clear" w:color="auto" w:fill="auto"/>
            <w:hideMark/>
          </w:tcPr>
          <w:p w:rsidR="0088093E" w:rsidRPr="00DE6615" w:rsidRDefault="0088093E" w:rsidP="00DE6615">
            <w:pPr>
              <w:pStyle w:val="BodyText"/>
              <w:jc w:val="left"/>
              <w:rPr>
                <w:rFonts w:ascii="Arial" w:hAnsi="Arial" w:cs="Arial"/>
              </w:rPr>
            </w:pPr>
            <w:r w:rsidRPr="00DE6615">
              <w:rPr>
                <w:rFonts w:ascii="Arial" w:hAnsi="Arial" w:cs="Arial"/>
              </w:rPr>
              <w:t>Signature Marcel Groux</w:t>
            </w:r>
          </w:p>
        </w:tc>
      </w:tr>
    </w:tbl>
    <w:p w:rsidR="0088093E" w:rsidRPr="00825563" w:rsidRDefault="0088093E" w:rsidP="0088093E">
      <w:pPr>
        <w:pStyle w:val="BodyText"/>
        <w:rPr>
          <w:rFonts w:ascii="Arial" w:hAnsi="Arial" w:cs="Arial"/>
        </w:rPr>
      </w:pPr>
    </w:p>
    <w:p w:rsidR="0088093E" w:rsidRPr="00825563" w:rsidRDefault="0088093E" w:rsidP="0088093E">
      <w:pPr>
        <w:pStyle w:val="BodyText"/>
        <w:rPr>
          <w:rFonts w:ascii="Arial" w:hAnsi="Arial" w:cs="Arial"/>
        </w:rPr>
      </w:pPr>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Summary (Both)</w:t>
      </w:r>
    </w:p>
    <w:p w:rsidR="0088093E" w:rsidRPr="00825563" w:rsidRDefault="0088093E" w:rsidP="0088093E">
      <w:pPr>
        <w:pStyle w:val="BodyText"/>
        <w:rPr>
          <w:rFonts w:ascii="Arial" w:hAnsi="Arial" w:cs="Arial"/>
          <w:color w:val="FF0000"/>
        </w:rPr>
      </w:pPr>
      <w:r w:rsidRPr="00825563">
        <w:rPr>
          <w:rFonts w:ascii="Arial" w:hAnsi="Arial" w:cs="Arial"/>
          <w:color w:val="FF0000"/>
        </w:rPr>
        <w:t>Project Summary</w:t>
      </w:r>
    </w:p>
    <w:p w:rsidR="0088093E" w:rsidRPr="00825563" w:rsidRDefault="0088093E" w:rsidP="0088093E">
      <w:pPr>
        <w:pStyle w:val="Leitmaterialien"/>
        <w:pageBreakBefore w:val="0"/>
        <w:spacing w:before="840"/>
        <w:rPr>
          <w:rFonts w:cs="Arial"/>
        </w:rPr>
      </w:pPr>
      <w:r w:rsidRPr="00825563">
        <w:rPr>
          <w:rFonts w:cs="Arial"/>
        </w:rPr>
        <w:t>Preface (Both)</w:t>
      </w: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Vorwort</w:t>
      </w:r>
      <w:proofErr w:type="spellEnd"/>
      <w:r w:rsidRPr="00825563">
        <w:rPr>
          <w:rFonts w:ascii="Arial" w:hAnsi="Arial" w:cs="Arial"/>
          <w:color w:val="FF0000"/>
        </w:rPr>
        <w:t xml:space="preserve"> </w:t>
      </w:r>
      <w:proofErr w:type="spellStart"/>
      <w:r w:rsidRPr="00825563">
        <w:rPr>
          <w:rFonts w:ascii="Arial" w:hAnsi="Arial" w:cs="Arial"/>
          <w:color w:val="FF0000"/>
        </w:rPr>
        <w:t>mit</w:t>
      </w:r>
      <w:proofErr w:type="spellEnd"/>
      <w:r w:rsidRPr="00825563">
        <w:rPr>
          <w:rFonts w:ascii="Arial" w:hAnsi="Arial" w:cs="Arial"/>
          <w:color w:val="FF0000"/>
        </w:rPr>
        <w:t xml:space="preserve"> </w:t>
      </w:r>
      <w:proofErr w:type="spellStart"/>
      <w:r w:rsidRPr="00825563">
        <w:rPr>
          <w:rFonts w:ascii="Arial" w:hAnsi="Arial" w:cs="Arial"/>
          <w:color w:val="FF0000"/>
        </w:rPr>
        <w:t>Danksagung</w:t>
      </w:r>
      <w:proofErr w:type="spellEnd"/>
    </w:p>
    <w:p w:rsidR="0088093E" w:rsidRPr="00825563" w:rsidRDefault="0088093E" w:rsidP="0088093E">
      <w:pPr>
        <w:pStyle w:val="Leitmaterialien"/>
        <w:rPr>
          <w:rFonts w:cs="Arial"/>
        </w:rPr>
      </w:pP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Leitmaterialien"/>
        <w:rPr>
          <w:rFonts w:cs="Arial"/>
        </w:rPr>
      </w:pPr>
      <w:r w:rsidRPr="00825563">
        <w:rPr>
          <w:rFonts w:cs="Arial"/>
        </w:rPr>
        <w:lastRenderedPageBreak/>
        <w:t>Index</w:t>
      </w:r>
    </w:p>
    <w:p w:rsidR="0088093E" w:rsidRPr="0088093E" w:rsidRDefault="0088093E" w:rsidP="0088093E">
      <w:pPr>
        <w:pStyle w:val="TOC1"/>
        <w:tabs>
          <w:tab w:val="left" w:pos="440"/>
          <w:tab w:val="right" w:leader="dot" w:pos="8777"/>
        </w:tabs>
        <w:rPr>
          <w:rFonts w:ascii="Calibri" w:hAnsi="Calibri"/>
          <w:lang w:val="en-US" w:eastAsia="de-CH"/>
        </w:rPr>
      </w:pPr>
      <w:r w:rsidRPr="00825563">
        <w:rPr>
          <w:rFonts w:ascii="Arial" w:hAnsi="Arial" w:cs="Arial"/>
        </w:rPr>
        <w:fldChar w:fldCharType="begin"/>
      </w:r>
      <w:r w:rsidRPr="00825563">
        <w:rPr>
          <w:rFonts w:ascii="Arial" w:hAnsi="Arial" w:cs="Arial"/>
        </w:rPr>
        <w:instrText xml:space="preserve"> TOC \o "1-3" \t "Anhang;1;Anhang 2;2;Einleitung;1;Anhang3;3" </w:instrText>
      </w:r>
      <w:r w:rsidRPr="00825563">
        <w:rPr>
          <w:rFonts w:ascii="Arial" w:hAnsi="Arial" w:cs="Arial"/>
        </w:rPr>
        <w:fldChar w:fldCharType="separate"/>
      </w:r>
      <w:r w:rsidRPr="00EA2819">
        <w:rPr>
          <w:rFonts w:cs="Arial"/>
        </w:rPr>
        <w:t>1</w:t>
      </w:r>
      <w:r w:rsidRPr="0088093E">
        <w:rPr>
          <w:rFonts w:ascii="Calibri" w:hAnsi="Calibri"/>
          <w:lang w:val="en-US" w:eastAsia="de-CH"/>
        </w:rPr>
        <w:tab/>
      </w:r>
      <w:r w:rsidRPr="00EA2819">
        <w:rPr>
          <w:rFonts w:cs="Arial"/>
        </w:rPr>
        <w:t>Introduction (Dominic)</w:t>
      </w:r>
      <w:r w:rsidRPr="00080301">
        <w:rPr>
          <w:lang w:val="en-US"/>
        </w:rPr>
        <w:tab/>
      </w:r>
      <w:r>
        <w:fldChar w:fldCharType="begin"/>
      </w:r>
      <w:r w:rsidRPr="00080301">
        <w:rPr>
          <w:lang w:val="en-US"/>
        </w:rPr>
        <w:instrText xml:space="preserve"> PAGEREF _Toc472779859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1.1</w:t>
      </w:r>
      <w:r w:rsidRPr="0088093E">
        <w:rPr>
          <w:rFonts w:ascii="Calibri" w:hAnsi="Calibri"/>
          <w:noProof/>
          <w:lang w:val="en-US" w:eastAsia="de-CH"/>
        </w:rPr>
        <w:tab/>
      </w:r>
      <w:r w:rsidRPr="00EA2819">
        <w:rPr>
          <w:rFonts w:cs="Arial"/>
          <w:noProof/>
        </w:rPr>
        <w:t>What has been achieved?</w:t>
      </w:r>
      <w:r w:rsidRPr="00080301">
        <w:rPr>
          <w:noProof/>
          <w:lang w:val="en-US"/>
        </w:rPr>
        <w:tab/>
      </w:r>
      <w:r>
        <w:rPr>
          <w:noProof/>
        </w:rPr>
        <w:fldChar w:fldCharType="begin"/>
      </w:r>
      <w:r w:rsidRPr="00080301">
        <w:rPr>
          <w:noProof/>
          <w:lang w:val="en-US"/>
        </w:rPr>
        <w:instrText xml:space="preserve"> PAGEREF _Toc472779860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1.2</w:t>
      </w:r>
      <w:r w:rsidRPr="0088093E">
        <w:rPr>
          <w:rFonts w:ascii="Calibri" w:hAnsi="Calibri"/>
          <w:noProof/>
          <w:lang w:val="en-US" w:eastAsia="de-CH"/>
        </w:rPr>
        <w:tab/>
      </w:r>
      <w:r w:rsidRPr="00EA2819">
        <w:rPr>
          <w:rFonts w:cs="Arial"/>
          <w:noProof/>
        </w:rPr>
        <w:t>Why has it been done?</w:t>
      </w:r>
      <w:r w:rsidRPr="00080301">
        <w:rPr>
          <w:noProof/>
          <w:lang w:val="en-US"/>
        </w:rPr>
        <w:tab/>
      </w:r>
      <w:r>
        <w:rPr>
          <w:noProof/>
        </w:rPr>
        <w:fldChar w:fldCharType="begin"/>
      </w:r>
      <w:r w:rsidRPr="00080301">
        <w:rPr>
          <w:noProof/>
          <w:lang w:val="en-US"/>
        </w:rPr>
        <w:instrText xml:space="preserve"> PAGEREF _Toc472779861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1.3</w:t>
      </w:r>
      <w:r w:rsidRPr="0088093E">
        <w:rPr>
          <w:rFonts w:ascii="Calibri" w:hAnsi="Calibri"/>
          <w:noProof/>
          <w:lang w:val="en-US" w:eastAsia="de-CH"/>
        </w:rPr>
        <w:tab/>
      </w:r>
      <w:r w:rsidRPr="00EA2819">
        <w:rPr>
          <w:rFonts w:cs="Arial"/>
          <w:noProof/>
        </w:rPr>
        <w:t>How has it been achieved?</w:t>
      </w:r>
      <w:r w:rsidRPr="00080301">
        <w:rPr>
          <w:noProof/>
          <w:lang w:val="en-US"/>
        </w:rPr>
        <w:tab/>
      </w:r>
      <w:r>
        <w:rPr>
          <w:noProof/>
        </w:rPr>
        <w:fldChar w:fldCharType="begin"/>
      </w:r>
      <w:r w:rsidRPr="00080301">
        <w:rPr>
          <w:noProof/>
          <w:lang w:val="en-US"/>
        </w:rPr>
        <w:instrText xml:space="preserve"> PAGEREF _Toc472779862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1.4</w:t>
      </w:r>
      <w:r w:rsidRPr="0088093E">
        <w:rPr>
          <w:rFonts w:ascii="Calibri" w:hAnsi="Calibri"/>
          <w:noProof/>
          <w:lang w:val="en-US" w:eastAsia="de-CH"/>
        </w:rPr>
        <w:tab/>
      </w:r>
      <w:r w:rsidRPr="00EA2819">
        <w:rPr>
          <w:rFonts w:cs="Arial"/>
          <w:noProof/>
        </w:rPr>
        <w:t>Readers Guide: How is the rest of the document constructed?</w:t>
      </w:r>
      <w:r w:rsidRPr="00080301">
        <w:rPr>
          <w:noProof/>
          <w:lang w:val="en-US"/>
        </w:rPr>
        <w:tab/>
      </w:r>
      <w:r>
        <w:rPr>
          <w:noProof/>
        </w:rPr>
        <w:fldChar w:fldCharType="begin"/>
      </w:r>
      <w:r w:rsidRPr="00080301">
        <w:rPr>
          <w:noProof/>
          <w:lang w:val="en-US"/>
        </w:rPr>
        <w:instrText xml:space="preserve"> PAGEREF _Toc472779863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2</w:t>
      </w:r>
      <w:r w:rsidRPr="0088093E">
        <w:rPr>
          <w:rFonts w:ascii="Calibri" w:hAnsi="Calibri"/>
          <w:lang w:val="en-US" w:eastAsia="de-CH"/>
        </w:rPr>
        <w:tab/>
      </w:r>
      <w:r w:rsidRPr="00EA2819">
        <w:rPr>
          <w:rFonts w:cs="Arial"/>
        </w:rPr>
        <w:t>Initial Position</w:t>
      </w:r>
      <w:r w:rsidRPr="00080301">
        <w:rPr>
          <w:lang w:val="en-US"/>
        </w:rPr>
        <w:tab/>
      </w:r>
      <w:r>
        <w:fldChar w:fldCharType="begin"/>
      </w:r>
      <w:r w:rsidRPr="00080301">
        <w:rPr>
          <w:lang w:val="en-US"/>
        </w:rPr>
        <w:instrText xml:space="preserve"> PAGEREF _Toc472779864 \h </w:instrText>
      </w:r>
      <w:r>
        <w:fldChar w:fldCharType="separate"/>
      </w:r>
      <w:r>
        <w:rPr>
          <w:lang w:val="en-US"/>
        </w:rPr>
        <w:t>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_Toc472779865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2.2</w:t>
      </w:r>
      <w:r w:rsidRPr="0088093E">
        <w:rPr>
          <w:rFonts w:ascii="Calibri" w:hAnsi="Calibri"/>
          <w:noProof/>
          <w:lang w:val="en-US" w:eastAsia="de-CH"/>
        </w:rPr>
        <w:tab/>
      </w:r>
      <w:r w:rsidRPr="00EA2819">
        <w:rPr>
          <w:rFonts w:cs="Arial"/>
          <w:noProof/>
        </w:rPr>
        <w:t>Application domain</w:t>
      </w:r>
      <w:r w:rsidRPr="00080301">
        <w:rPr>
          <w:noProof/>
          <w:lang w:val="en-US"/>
        </w:rPr>
        <w:tab/>
      </w:r>
      <w:r>
        <w:rPr>
          <w:noProof/>
        </w:rPr>
        <w:fldChar w:fldCharType="begin"/>
      </w:r>
      <w:r w:rsidRPr="00080301">
        <w:rPr>
          <w:noProof/>
          <w:lang w:val="en-US"/>
        </w:rPr>
        <w:instrText xml:space="preserve"> PAGEREF _Toc472779866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2.3</w:t>
      </w:r>
      <w:r w:rsidRPr="0088093E">
        <w:rPr>
          <w:rFonts w:ascii="Calibri" w:hAnsi="Calibri"/>
          <w:noProof/>
          <w:lang w:val="en-US" w:eastAsia="de-CH"/>
        </w:rPr>
        <w:tab/>
      </w:r>
      <w:r w:rsidRPr="00EA2819">
        <w:rPr>
          <w:rFonts w:cs="Arial"/>
          <w:noProof/>
        </w:rPr>
        <w:t>Overall scenario</w:t>
      </w:r>
      <w:r w:rsidRPr="00080301">
        <w:rPr>
          <w:noProof/>
          <w:lang w:val="en-US"/>
        </w:rPr>
        <w:tab/>
      </w:r>
      <w:r>
        <w:rPr>
          <w:noProof/>
        </w:rPr>
        <w:fldChar w:fldCharType="begin"/>
      </w:r>
      <w:r w:rsidRPr="00080301">
        <w:rPr>
          <w:noProof/>
          <w:lang w:val="en-US"/>
        </w:rPr>
        <w:instrText xml:space="preserve"> PAGEREF _Toc472779867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2.3.1</w:t>
      </w:r>
      <w:r w:rsidRPr="0088093E">
        <w:rPr>
          <w:rFonts w:ascii="Calibri" w:hAnsi="Calibri"/>
          <w:noProof/>
          <w:lang w:val="en-US" w:eastAsia="de-CH"/>
        </w:rPr>
        <w:tab/>
      </w:r>
      <w:r w:rsidRPr="00EA2819">
        <w:rPr>
          <w:rFonts w:cs="Arial"/>
          <w:noProof/>
        </w:rPr>
        <w:t>Target audience</w:t>
      </w:r>
      <w:r w:rsidRPr="00080301">
        <w:rPr>
          <w:noProof/>
          <w:lang w:val="en-US"/>
        </w:rPr>
        <w:tab/>
      </w:r>
      <w:r>
        <w:rPr>
          <w:noProof/>
        </w:rPr>
        <w:fldChar w:fldCharType="begin"/>
      </w:r>
      <w:r w:rsidRPr="00080301">
        <w:rPr>
          <w:noProof/>
          <w:lang w:val="en-US"/>
        </w:rPr>
        <w:instrText xml:space="preserve"> PAGEREF _Toc472779868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2.4</w:t>
      </w:r>
      <w:r w:rsidRPr="0088093E">
        <w:rPr>
          <w:rFonts w:ascii="Calibri" w:hAnsi="Calibri"/>
          <w:noProof/>
          <w:lang w:val="en-US" w:eastAsia="de-CH"/>
        </w:rPr>
        <w:tab/>
      </w:r>
      <w:r w:rsidRPr="00EA2819">
        <w:rPr>
          <w:rFonts w:cs="Arial"/>
          <w:noProof/>
        </w:rPr>
        <w:t>Project Goals</w:t>
      </w:r>
      <w:r w:rsidRPr="00080301">
        <w:rPr>
          <w:noProof/>
          <w:lang w:val="en-US"/>
        </w:rPr>
        <w:tab/>
      </w:r>
      <w:r>
        <w:rPr>
          <w:noProof/>
        </w:rPr>
        <w:fldChar w:fldCharType="begin"/>
      </w:r>
      <w:r w:rsidRPr="00080301">
        <w:rPr>
          <w:noProof/>
          <w:lang w:val="en-US"/>
        </w:rPr>
        <w:instrText xml:space="preserve"> PAGEREF _Toc472779869 \h </w:instrText>
      </w:r>
      <w:r>
        <w:rPr>
          <w:noProof/>
        </w:rPr>
      </w:r>
      <w:r>
        <w:rPr>
          <w:noProof/>
        </w:rPr>
        <w:fldChar w:fldCharType="separate"/>
      </w:r>
      <w:r>
        <w:rPr>
          <w:noProof/>
          <w:lang w:val="en-US"/>
        </w:rPr>
        <w:t>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2.4.1</w:t>
      </w:r>
      <w:r w:rsidRPr="0088093E">
        <w:rPr>
          <w:rFonts w:ascii="Calibri" w:hAnsi="Calibri"/>
          <w:noProof/>
          <w:lang w:val="en-US" w:eastAsia="de-CH"/>
        </w:rPr>
        <w:tab/>
      </w:r>
      <w:r w:rsidRPr="00EA2819">
        <w:rPr>
          <w:rFonts w:cs="Arial"/>
          <w:noProof/>
        </w:rPr>
        <w:t>Navigation Methods</w:t>
      </w:r>
      <w:r w:rsidRPr="00080301">
        <w:rPr>
          <w:noProof/>
          <w:lang w:val="en-US"/>
        </w:rPr>
        <w:tab/>
      </w:r>
      <w:r>
        <w:rPr>
          <w:noProof/>
        </w:rPr>
        <w:fldChar w:fldCharType="begin"/>
      </w:r>
      <w:r w:rsidRPr="00080301">
        <w:rPr>
          <w:noProof/>
          <w:lang w:val="en-US"/>
        </w:rPr>
        <w:instrText xml:space="preserve"> PAGEREF _Toc472779870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2.5</w:t>
      </w:r>
      <w:r w:rsidRPr="0088093E">
        <w:rPr>
          <w:rFonts w:ascii="Calibri" w:hAnsi="Calibri"/>
          <w:noProof/>
          <w:lang w:val="en-US" w:eastAsia="de-CH"/>
        </w:rPr>
        <w:tab/>
      </w:r>
      <w:r w:rsidRPr="00EA2819">
        <w:rPr>
          <w:rFonts w:cs="Arial"/>
          <w:noProof/>
        </w:rPr>
        <w:t>Project Scope</w:t>
      </w:r>
      <w:r w:rsidRPr="00080301">
        <w:rPr>
          <w:noProof/>
          <w:lang w:val="en-US"/>
        </w:rPr>
        <w:tab/>
      </w:r>
      <w:r>
        <w:rPr>
          <w:noProof/>
        </w:rPr>
        <w:fldChar w:fldCharType="begin"/>
      </w:r>
      <w:r w:rsidRPr="00080301">
        <w:rPr>
          <w:noProof/>
          <w:lang w:val="en-US"/>
        </w:rPr>
        <w:instrText xml:space="preserve"> PAGEREF _Toc472779871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2.6</w:t>
      </w:r>
      <w:r w:rsidRPr="0088093E">
        <w:rPr>
          <w:rFonts w:ascii="Calibri" w:hAnsi="Calibri"/>
          <w:noProof/>
          <w:lang w:val="en-US" w:eastAsia="de-CH"/>
        </w:rPr>
        <w:tab/>
      </w:r>
      <w:r w:rsidRPr="00EA2819">
        <w:rPr>
          <w:rFonts w:cs="Arial"/>
          <w:noProof/>
        </w:rPr>
        <w:t>Limitations and Assumptions</w:t>
      </w:r>
      <w:r w:rsidRPr="00080301">
        <w:rPr>
          <w:noProof/>
          <w:lang w:val="en-US"/>
        </w:rPr>
        <w:tab/>
      </w:r>
      <w:r>
        <w:rPr>
          <w:noProof/>
        </w:rPr>
        <w:fldChar w:fldCharType="begin"/>
      </w:r>
      <w:r w:rsidRPr="00080301">
        <w:rPr>
          <w:noProof/>
          <w:lang w:val="en-US"/>
        </w:rPr>
        <w:instrText xml:space="preserve"> PAGEREF _Toc472779872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2.6.1</w:t>
      </w:r>
      <w:r w:rsidRPr="0088093E">
        <w:rPr>
          <w:rFonts w:ascii="Calibri" w:hAnsi="Calibri"/>
          <w:noProof/>
          <w:lang w:val="en-US" w:eastAsia="de-CH"/>
        </w:rPr>
        <w:tab/>
      </w:r>
      <w:r w:rsidRPr="00EA2819">
        <w:rPr>
          <w:rFonts w:cs="Arial"/>
          <w:noProof/>
        </w:rPr>
        <w:t>Limitations</w:t>
      </w:r>
      <w:r w:rsidRPr="00080301">
        <w:rPr>
          <w:noProof/>
          <w:lang w:val="en-US"/>
        </w:rPr>
        <w:tab/>
      </w:r>
      <w:r>
        <w:rPr>
          <w:noProof/>
        </w:rPr>
        <w:fldChar w:fldCharType="begin"/>
      </w:r>
      <w:r w:rsidRPr="00080301">
        <w:rPr>
          <w:noProof/>
          <w:lang w:val="en-US"/>
        </w:rPr>
        <w:instrText xml:space="preserve"> PAGEREF _Toc472779873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2.6.2</w:t>
      </w:r>
      <w:r w:rsidRPr="0088093E">
        <w:rPr>
          <w:rFonts w:ascii="Calibri" w:hAnsi="Calibri"/>
          <w:noProof/>
          <w:lang w:val="en-US" w:eastAsia="de-CH"/>
        </w:rPr>
        <w:tab/>
      </w:r>
      <w:r w:rsidRPr="00EA2819">
        <w:rPr>
          <w:rFonts w:cs="Arial"/>
          <w:noProof/>
        </w:rPr>
        <w:t>Assumptions</w:t>
      </w:r>
      <w:r w:rsidRPr="00080301">
        <w:rPr>
          <w:noProof/>
          <w:lang w:val="en-US"/>
        </w:rPr>
        <w:tab/>
      </w:r>
      <w:r>
        <w:rPr>
          <w:noProof/>
        </w:rPr>
        <w:fldChar w:fldCharType="begin"/>
      </w:r>
      <w:r w:rsidRPr="00080301">
        <w:rPr>
          <w:noProof/>
          <w:lang w:val="en-US"/>
        </w:rPr>
        <w:instrText xml:space="preserve"> PAGEREF _Toc472779874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3</w:t>
      </w:r>
      <w:r w:rsidRPr="0088093E">
        <w:rPr>
          <w:rFonts w:ascii="Calibri" w:hAnsi="Calibri"/>
          <w:lang w:val="en-US" w:eastAsia="de-CH"/>
        </w:rPr>
        <w:tab/>
      </w:r>
      <w:r w:rsidRPr="00EA2819">
        <w:rPr>
          <w:rFonts w:cs="Arial"/>
        </w:rPr>
        <w:t>Research</w:t>
      </w:r>
      <w:r w:rsidRPr="00080301">
        <w:rPr>
          <w:lang w:val="en-US"/>
        </w:rPr>
        <w:tab/>
      </w:r>
      <w:r>
        <w:fldChar w:fldCharType="begin"/>
      </w:r>
      <w:r w:rsidRPr="00080301">
        <w:rPr>
          <w:lang w:val="en-US"/>
        </w:rPr>
        <w:instrText xml:space="preserve"> PAGEREF _Toc472779875 \h </w:instrText>
      </w:r>
      <w:r>
        <w:fldChar w:fldCharType="separate"/>
      </w:r>
      <w:r>
        <w:rPr>
          <w:lang w:val="en-US"/>
        </w:rPr>
        <w:t>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_Toc472779876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3.2</w:t>
      </w:r>
      <w:r w:rsidRPr="0088093E">
        <w:rPr>
          <w:rFonts w:ascii="Calibri" w:hAnsi="Calibri"/>
          <w:noProof/>
          <w:lang w:val="en-US" w:eastAsia="de-CH"/>
        </w:rPr>
        <w:tab/>
      </w:r>
      <w:r w:rsidRPr="00EA2819">
        <w:rPr>
          <w:rFonts w:cs="Arial"/>
          <w:noProof/>
        </w:rPr>
        <w:t>Problem</w:t>
      </w:r>
      <w:r w:rsidRPr="00080301">
        <w:rPr>
          <w:noProof/>
          <w:lang w:val="en-US"/>
        </w:rPr>
        <w:tab/>
      </w:r>
      <w:r>
        <w:rPr>
          <w:noProof/>
        </w:rPr>
        <w:fldChar w:fldCharType="begin"/>
      </w:r>
      <w:r w:rsidRPr="00080301">
        <w:rPr>
          <w:noProof/>
          <w:lang w:val="en-US"/>
        </w:rPr>
        <w:instrText xml:space="preserve"> PAGEREF _Toc472779877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3.3</w:t>
      </w:r>
      <w:r w:rsidRPr="0088093E">
        <w:rPr>
          <w:rFonts w:ascii="Calibri" w:hAnsi="Calibri"/>
          <w:noProof/>
          <w:lang w:val="en-US" w:eastAsia="de-CH"/>
        </w:rPr>
        <w:tab/>
      </w:r>
      <w:r w:rsidRPr="00EA2819">
        <w:rPr>
          <w:rFonts w:cs="Arial"/>
          <w:noProof/>
        </w:rPr>
        <w:t>Researched Navigation Methods</w:t>
      </w:r>
      <w:r w:rsidRPr="00080301">
        <w:rPr>
          <w:noProof/>
          <w:lang w:val="en-US"/>
        </w:rPr>
        <w:tab/>
      </w:r>
      <w:r>
        <w:rPr>
          <w:noProof/>
        </w:rPr>
        <w:fldChar w:fldCharType="begin"/>
      </w:r>
      <w:r w:rsidRPr="00080301">
        <w:rPr>
          <w:noProof/>
          <w:lang w:val="en-US"/>
        </w:rPr>
        <w:instrText xml:space="preserve"> PAGEREF _Toc472779878 \h </w:instrText>
      </w:r>
      <w:r>
        <w:rPr>
          <w:noProof/>
        </w:rPr>
      </w:r>
      <w:r>
        <w:rPr>
          <w:noProof/>
        </w:rPr>
        <w:fldChar w:fldCharType="separate"/>
      </w:r>
      <w:r>
        <w:rPr>
          <w:noProof/>
          <w:lang w:val="en-US"/>
        </w:rPr>
        <w:t>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3.3.1</w:t>
      </w:r>
      <w:r w:rsidRPr="0088093E">
        <w:rPr>
          <w:rFonts w:ascii="Calibri" w:hAnsi="Calibri"/>
          <w:noProof/>
          <w:lang w:val="en-US" w:eastAsia="de-CH"/>
        </w:rPr>
        <w:tab/>
      </w:r>
      <w:r w:rsidRPr="00EA2819">
        <w:rPr>
          <w:rFonts w:cs="Arial"/>
          <w:noProof/>
        </w:rPr>
        <w:t>Implemented Navigation Methods</w:t>
      </w:r>
      <w:r w:rsidRPr="00080301">
        <w:rPr>
          <w:noProof/>
          <w:lang w:val="en-US"/>
        </w:rPr>
        <w:tab/>
      </w:r>
      <w:r>
        <w:rPr>
          <w:noProof/>
        </w:rPr>
        <w:fldChar w:fldCharType="begin"/>
      </w:r>
      <w:r w:rsidRPr="00080301">
        <w:rPr>
          <w:noProof/>
          <w:lang w:val="en-US"/>
        </w:rPr>
        <w:instrText xml:space="preserve"> PAGEREF _Toc472779879 \h </w:instrText>
      </w:r>
      <w:r>
        <w:rPr>
          <w:noProof/>
        </w:rPr>
      </w:r>
      <w:r>
        <w:rPr>
          <w:noProof/>
        </w:rPr>
        <w:fldChar w:fldCharType="separate"/>
      </w:r>
      <w:r>
        <w:rPr>
          <w:noProof/>
          <w:lang w:val="en-US"/>
        </w:rPr>
        <w:t>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3.3.2</w:t>
      </w:r>
      <w:r w:rsidRPr="0088093E">
        <w:rPr>
          <w:rFonts w:ascii="Calibri" w:hAnsi="Calibri"/>
          <w:noProof/>
          <w:lang w:val="en-US" w:eastAsia="de-CH"/>
        </w:rPr>
        <w:tab/>
      </w:r>
      <w:r w:rsidRPr="00EA2819">
        <w:rPr>
          <w:rFonts w:cs="Arial"/>
          <w:noProof/>
        </w:rPr>
        <w:t>Other Navigation Methods</w:t>
      </w:r>
      <w:r w:rsidRPr="00080301">
        <w:rPr>
          <w:noProof/>
          <w:lang w:val="en-US"/>
        </w:rPr>
        <w:tab/>
      </w:r>
      <w:r>
        <w:rPr>
          <w:noProof/>
        </w:rPr>
        <w:fldChar w:fldCharType="begin"/>
      </w:r>
      <w:r w:rsidRPr="00080301">
        <w:rPr>
          <w:noProof/>
          <w:lang w:val="en-US"/>
        </w:rPr>
        <w:instrText xml:space="preserve"> PAGEREF _Toc472779880 \h </w:instrText>
      </w:r>
      <w:r>
        <w:rPr>
          <w:noProof/>
        </w:rPr>
      </w:r>
      <w:r>
        <w:rPr>
          <w:noProof/>
        </w:rPr>
        <w:fldChar w:fldCharType="separate"/>
      </w:r>
      <w:r>
        <w:rPr>
          <w:noProof/>
          <w:lang w:val="en-US"/>
        </w:rPr>
        <w:t>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3.3.3</w:t>
      </w:r>
      <w:r w:rsidRPr="0088093E">
        <w:rPr>
          <w:rFonts w:ascii="Calibri" w:hAnsi="Calibri"/>
          <w:noProof/>
          <w:lang w:val="en-US" w:eastAsia="de-CH"/>
        </w:rPr>
        <w:tab/>
      </w:r>
      <w:r w:rsidRPr="00EA2819">
        <w:rPr>
          <w:rFonts w:cs="Arial"/>
          <w:noProof/>
        </w:rPr>
        <w:t>Researched Parameters (MARCEL)</w:t>
      </w:r>
      <w:r w:rsidRPr="00080301">
        <w:rPr>
          <w:noProof/>
          <w:lang w:val="en-US"/>
        </w:rPr>
        <w:tab/>
      </w:r>
      <w:r>
        <w:rPr>
          <w:noProof/>
        </w:rPr>
        <w:fldChar w:fldCharType="begin"/>
      </w:r>
      <w:r w:rsidRPr="00080301">
        <w:rPr>
          <w:noProof/>
          <w:lang w:val="en-US"/>
        </w:rPr>
        <w:instrText xml:space="preserve"> PAGEREF _Toc472779881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3.4</w:t>
      </w:r>
      <w:r w:rsidRPr="0088093E">
        <w:rPr>
          <w:rFonts w:ascii="Calibri" w:hAnsi="Calibri"/>
          <w:noProof/>
          <w:lang w:val="en-US" w:eastAsia="de-CH"/>
        </w:rPr>
        <w:tab/>
      </w:r>
      <w:r w:rsidRPr="00EA2819">
        <w:rPr>
          <w:rFonts w:cs="Arial"/>
          <w:noProof/>
        </w:rPr>
        <w:t>Technical Research</w:t>
      </w:r>
      <w:r w:rsidRPr="00080301">
        <w:rPr>
          <w:noProof/>
          <w:lang w:val="en-US"/>
        </w:rPr>
        <w:tab/>
      </w:r>
      <w:r>
        <w:rPr>
          <w:noProof/>
        </w:rPr>
        <w:fldChar w:fldCharType="begin"/>
      </w:r>
      <w:r w:rsidRPr="00080301">
        <w:rPr>
          <w:noProof/>
          <w:lang w:val="en-US"/>
        </w:rPr>
        <w:instrText xml:space="preserve"> PAGEREF _Toc472779882 \h </w:instrText>
      </w:r>
      <w:r>
        <w:rPr>
          <w:noProof/>
        </w:rPr>
      </w:r>
      <w:r>
        <w:rPr>
          <w:noProof/>
        </w:rPr>
        <w:fldChar w:fldCharType="separate"/>
      </w:r>
      <w:r>
        <w:rPr>
          <w:noProof/>
          <w:lang w:val="en-US"/>
        </w:rPr>
        <w:t>10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3.4.1</w:t>
      </w:r>
      <w:r w:rsidRPr="0088093E">
        <w:rPr>
          <w:rFonts w:ascii="Calibri" w:hAnsi="Calibri"/>
          <w:noProof/>
          <w:lang w:val="en-US" w:eastAsia="de-CH"/>
        </w:rPr>
        <w:tab/>
      </w:r>
      <w:r w:rsidRPr="00EA2819">
        <w:rPr>
          <w:rFonts w:cs="Arial"/>
          <w:noProof/>
        </w:rPr>
        <w:t>Game Engines</w:t>
      </w:r>
      <w:r w:rsidRPr="00080301">
        <w:rPr>
          <w:noProof/>
          <w:lang w:val="en-US"/>
        </w:rPr>
        <w:tab/>
      </w:r>
      <w:r>
        <w:rPr>
          <w:noProof/>
        </w:rPr>
        <w:fldChar w:fldCharType="begin"/>
      </w:r>
      <w:r w:rsidRPr="00080301">
        <w:rPr>
          <w:noProof/>
          <w:lang w:val="en-US"/>
        </w:rPr>
        <w:instrText xml:space="preserve"> PAGEREF _Toc472779883 \h </w:instrText>
      </w:r>
      <w:r>
        <w:rPr>
          <w:noProof/>
        </w:rPr>
      </w:r>
      <w:r>
        <w:rPr>
          <w:noProof/>
        </w:rPr>
        <w:fldChar w:fldCharType="separate"/>
      </w:r>
      <w:r>
        <w:rPr>
          <w:noProof/>
          <w:lang w:val="en-US"/>
        </w:rPr>
        <w:t>11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3.4.2</w:t>
      </w:r>
      <w:r w:rsidRPr="0088093E">
        <w:rPr>
          <w:rFonts w:ascii="Calibri" w:hAnsi="Calibri"/>
          <w:noProof/>
          <w:lang w:val="en-US" w:eastAsia="de-CH"/>
        </w:rPr>
        <w:tab/>
      </w:r>
      <w:r w:rsidRPr="00EA2819">
        <w:rPr>
          <w:rFonts w:cs="Arial"/>
          <w:noProof/>
        </w:rPr>
        <w:t>VR Headsets</w:t>
      </w:r>
      <w:r w:rsidRPr="00080301">
        <w:rPr>
          <w:noProof/>
          <w:lang w:val="en-US"/>
        </w:rPr>
        <w:tab/>
      </w:r>
      <w:r>
        <w:rPr>
          <w:noProof/>
        </w:rPr>
        <w:fldChar w:fldCharType="begin"/>
      </w:r>
      <w:r w:rsidRPr="00080301">
        <w:rPr>
          <w:noProof/>
          <w:lang w:val="en-US"/>
        </w:rPr>
        <w:instrText xml:space="preserve"> PAGEREF _Toc472779884 \h </w:instrText>
      </w:r>
      <w:r>
        <w:rPr>
          <w:noProof/>
        </w:rPr>
      </w:r>
      <w:r>
        <w:rPr>
          <w:noProof/>
        </w:rPr>
        <w:fldChar w:fldCharType="separate"/>
      </w:r>
      <w:r>
        <w:rPr>
          <w:noProof/>
          <w:lang w:val="en-US"/>
        </w:rPr>
        <w:t>12</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4</w:t>
      </w:r>
      <w:r w:rsidRPr="0088093E">
        <w:rPr>
          <w:rFonts w:ascii="Calibri" w:hAnsi="Calibri"/>
          <w:lang w:val="en-US" w:eastAsia="de-CH"/>
        </w:rPr>
        <w:tab/>
      </w:r>
      <w:r w:rsidRPr="00EA2819">
        <w:rPr>
          <w:rFonts w:cs="Arial"/>
        </w:rPr>
        <w:t>Implementation (Marcel)</w:t>
      </w:r>
      <w:r w:rsidRPr="00080301">
        <w:rPr>
          <w:lang w:val="en-US"/>
        </w:rPr>
        <w:tab/>
      </w:r>
      <w:r>
        <w:fldChar w:fldCharType="begin"/>
      </w:r>
      <w:r w:rsidRPr="00080301">
        <w:rPr>
          <w:lang w:val="en-US"/>
        </w:rPr>
        <w:instrText xml:space="preserve"> PAGEREF _Toc472779885 \h </w:instrText>
      </w:r>
      <w:r>
        <w:fldChar w:fldCharType="separate"/>
      </w:r>
      <w:r>
        <w:rPr>
          <w:lang w:val="en-US"/>
        </w:rPr>
        <w:t>14</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_Toc472779886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4.2</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_Toc472779887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4.2.1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_Toc472779888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_Toc472779889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4.2.3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_Toc472779890 \h </w:instrText>
      </w:r>
      <w:r>
        <w:rPr>
          <w:noProof/>
        </w:rPr>
      </w:r>
      <w:r>
        <w:rPr>
          <w:noProof/>
        </w:rPr>
        <w:fldChar w:fldCharType="separate"/>
      </w:r>
      <w:r>
        <w:rPr>
          <w:noProof/>
          <w:lang w:val="en-US"/>
        </w:rPr>
        <w:t>14</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4.3</w:t>
      </w:r>
      <w:r w:rsidRPr="0088093E">
        <w:rPr>
          <w:rFonts w:ascii="Calibri" w:hAnsi="Calibri"/>
          <w:noProof/>
          <w:lang w:val="en-US" w:eastAsia="de-CH"/>
        </w:rPr>
        <w:tab/>
      </w:r>
      <w:r w:rsidRPr="00EA2819">
        <w:rPr>
          <w:rFonts w:cs="Arial"/>
          <w:noProof/>
        </w:rPr>
        <w:t>Scaled Walking</w:t>
      </w:r>
      <w:r w:rsidRPr="00080301">
        <w:rPr>
          <w:noProof/>
          <w:lang w:val="en-US"/>
        </w:rPr>
        <w:tab/>
      </w:r>
      <w:r>
        <w:rPr>
          <w:noProof/>
        </w:rPr>
        <w:fldChar w:fldCharType="begin"/>
      </w:r>
      <w:r w:rsidRPr="00080301">
        <w:rPr>
          <w:noProof/>
          <w:lang w:val="en-US"/>
        </w:rPr>
        <w:instrText xml:space="preserve"> PAGEREF _Toc472779891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_Toc472779892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_Toc472779893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4.3.3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_Toc472779895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4.4.1</w:t>
      </w:r>
      <w:r w:rsidRPr="0088093E">
        <w:rPr>
          <w:rFonts w:ascii="Calibri" w:hAnsi="Calibri"/>
          <w:noProof/>
          <w:lang w:val="en-US" w:eastAsia="de-CH"/>
        </w:rPr>
        <w:tab/>
      </w:r>
      <w:r w:rsidRPr="00EA2819">
        <w:rPr>
          <w:rFonts w:cs="Arial"/>
          <w:noProof/>
        </w:rPr>
        <w:t>Concept &amp; Ideas</w:t>
      </w:r>
      <w:r w:rsidRPr="00080301">
        <w:rPr>
          <w:noProof/>
          <w:lang w:val="en-US"/>
        </w:rPr>
        <w:tab/>
      </w:r>
      <w:r>
        <w:rPr>
          <w:noProof/>
        </w:rPr>
        <w:fldChar w:fldCharType="begin"/>
      </w:r>
      <w:r w:rsidRPr="00080301">
        <w:rPr>
          <w:noProof/>
          <w:lang w:val="en-US"/>
        </w:rPr>
        <w:instrText xml:space="preserve"> PAGEREF _Toc472779896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_Toc472779897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4.4.3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_Toc472779898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4.5</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_Toc472779899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4.5.1</w:t>
      </w:r>
      <w:r w:rsidRPr="0088093E">
        <w:rPr>
          <w:rFonts w:ascii="Calibri" w:hAnsi="Calibri"/>
          <w:noProof/>
          <w:lang w:val="en-US" w:eastAsia="de-CH"/>
        </w:rPr>
        <w:tab/>
      </w:r>
      <w:r w:rsidRPr="00EA2819">
        <w:rPr>
          <w:rFonts w:cs="Arial"/>
          <w:noProof/>
        </w:rPr>
        <w:t>Concept &amp; Idea</w:t>
      </w:r>
      <w:r w:rsidRPr="00080301">
        <w:rPr>
          <w:noProof/>
          <w:lang w:val="en-US"/>
        </w:rPr>
        <w:tab/>
      </w:r>
      <w:r>
        <w:rPr>
          <w:noProof/>
        </w:rPr>
        <w:fldChar w:fldCharType="begin"/>
      </w:r>
      <w:r w:rsidRPr="00080301">
        <w:rPr>
          <w:noProof/>
          <w:lang w:val="en-US"/>
        </w:rPr>
        <w:instrText xml:space="preserve"> PAGEREF _Toc472779900 \h </w:instrText>
      </w:r>
      <w:r>
        <w:rPr>
          <w:noProof/>
        </w:rPr>
      </w:r>
      <w:r>
        <w:rPr>
          <w:noProof/>
        </w:rPr>
        <w:fldChar w:fldCharType="separate"/>
      </w:r>
      <w:r>
        <w:rPr>
          <w:noProof/>
          <w:lang w:val="en-US"/>
        </w:rPr>
        <w:t>16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4.5.2</w:t>
      </w:r>
      <w:r w:rsidRPr="0088093E">
        <w:rPr>
          <w:rFonts w:ascii="Calibri" w:hAnsi="Calibri"/>
          <w:noProof/>
          <w:lang w:val="en-US" w:eastAsia="de-CH"/>
        </w:rPr>
        <w:tab/>
      </w:r>
      <w:r w:rsidRPr="00EA2819">
        <w:rPr>
          <w:rFonts w:cs="Arial"/>
          <w:noProof/>
        </w:rPr>
        <w:t>Implementation</w:t>
      </w:r>
      <w:r w:rsidRPr="00080301">
        <w:rPr>
          <w:noProof/>
          <w:lang w:val="en-US"/>
        </w:rPr>
        <w:tab/>
      </w:r>
      <w:r>
        <w:rPr>
          <w:noProof/>
        </w:rPr>
        <w:fldChar w:fldCharType="begin"/>
      </w:r>
      <w:r w:rsidRPr="00080301">
        <w:rPr>
          <w:noProof/>
          <w:lang w:val="en-US"/>
        </w:rPr>
        <w:instrText xml:space="preserve"> PAGEREF _Toc472779901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4.5.3</w:t>
      </w:r>
      <w:r w:rsidRPr="0088093E">
        <w:rPr>
          <w:rFonts w:ascii="Calibri" w:hAnsi="Calibri"/>
          <w:noProof/>
          <w:lang w:val="en-US" w:eastAsia="de-CH"/>
        </w:rPr>
        <w:tab/>
      </w:r>
      <w:r w:rsidRPr="00EA2819">
        <w:rPr>
          <w:rFonts w:cs="Arial"/>
          <w:noProof/>
        </w:rPr>
        <w:t>Parameters</w:t>
      </w:r>
      <w:r w:rsidRPr="00080301">
        <w:rPr>
          <w:noProof/>
          <w:lang w:val="en-US"/>
        </w:rPr>
        <w:tab/>
      </w:r>
      <w:r>
        <w:rPr>
          <w:noProof/>
        </w:rPr>
        <w:fldChar w:fldCharType="begin"/>
      </w:r>
      <w:r w:rsidRPr="00080301">
        <w:rPr>
          <w:noProof/>
          <w:lang w:val="en-US"/>
        </w:rPr>
        <w:instrText xml:space="preserve"> PAGEREF _Toc472779902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4.6</w:t>
      </w:r>
      <w:r w:rsidRPr="0088093E">
        <w:rPr>
          <w:rFonts w:ascii="Calibri" w:hAnsi="Calibri"/>
          <w:noProof/>
          <w:lang w:val="en-US" w:eastAsia="de-CH"/>
        </w:rPr>
        <w:tab/>
      </w:r>
      <w:r w:rsidRPr="00EA2819">
        <w:rPr>
          <w:rFonts w:cs="Arial"/>
          <w:noProof/>
        </w:rPr>
        <w:t>Combining the navigation methods</w:t>
      </w:r>
      <w:r w:rsidRPr="00080301">
        <w:rPr>
          <w:noProof/>
          <w:lang w:val="en-US"/>
        </w:rPr>
        <w:tab/>
      </w:r>
      <w:r>
        <w:rPr>
          <w:noProof/>
        </w:rPr>
        <w:fldChar w:fldCharType="begin"/>
      </w:r>
      <w:r w:rsidRPr="00080301">
        <w:rPr>
          <w:noProof/>
          <w:lang w:val="en-US"/>
        </w:rPr>
        <w:instrText xml:space="preserve"> PAGEREF _Toc472779903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5</w:t>
      </w:r>
      <w:r w:rsidRPr="0088093E">
        <w:rPr>
          <w:rFonts w:ascii="Calibri" w:hAnsi="Calibri"/>
          <w:lang w:val="en-US" w:eastAsia="de-CH"/>
        </w:rPr>
        <w:tab/>
      </w:r>
      <w:r w:rsidRPr="00EA2819">
        <w:rPr>
          <w:rFonts w:cs="Arial"/>
        </w:rPr>
        <w:t>Testing (BOTH)</w:t>
      </w:r>
      <w:r w:rsidRPr="00080301">
        <w:rPr>
          <w:lang w:val="en-US"/>
        </w:rPr>
        <w:tab/>
      </w:r>
      <w:r>
        <w:fldChar w:fldCharType="begin"/>
      </w:r>
      <w:r w:rsidRPr="00080301">
        <w:rPr>
          <w:lang w:val="en-US"/>
        </w:rPr>
        <w:instrText xml:space="preserve"> PAGEREF _Toc472779904 \h </w:instrText>
      </w:r>
      <w:r>
        <w:fldChar w:fldCharType="separate"/>
      </w:r>
      <w:r>
        <w:rPr>
          <w:lang w:val="en-US"/>
        </w:rPr>
        <w:t>18</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5.1</w:t>
      </w:r>
      <w:r w:rsidRPr="0088093E">
        <w:rPr>
          <w:rFonts w:ascii="Calibri" w:hAnsi="Calibri"/>
          <w:noProof/>
          <w:lang w:val="en-US" w:eastAsia="de-CH"/>
        </w:rPr>
        <w:tab/>
      </w:r>
      <w:r w:rsidRPr="00EA2819">
        <w:rPr>
          <w:rFonts w:cs="Arial"/>
          <w:noProof/>
        </w:rPr>
        <w:t>Introduction (Dominic)</w:t>
      </w:r>
      <w:r w:rsidRPr="00080301">
        <w:rPr>
          <w:noProof/>
          <w:lang w:val="en-US"/>
        </w:rPr>
        <w:tab/>
      </w:r>
      <w:r>
        <w:rPr>
          <w:noProof/>
        </w:rPr>
        <w:fldChar w:fldCharType="begin"/>
      </w:r>
      <w:r w:rsidRPr="00080301">
        <w:rPr>
          <w:noProof/>
          <w:lang w:val="en-US"/>
        </w:rPr>
        <w:instrText xml:space="preserve"> PAGEREF _Toc472779905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5.2</w:t>
      </w:r>
      <w:r w:rsidRPr="0088093E">
        <w:rPr>
          <w:rFonts w:ascii="Calibri" w:hAnsi="Calibri"/>
          <w:noProof/>
          <w:lang w:val="en-US" w:eastAsia="de-CH"/>
        </w:rPr>
        <w:tab/>
      </w:r>
      <w:r w:rsidRPr="00EA2819">
        <w:rPr>
          <w:rFonts w:cs="Arial"/>
          <w:noProof/>
        </w:rPr>
        <w:t>Testing Szenario</w:t>
      </w:r>
      <w:r w:rsidRPr="00080301">
        <w:rPr>
          <w:noProof/>
          <w:lang w:val="en-US"/>
        </w:rPr>
        <w:tab/>
      </w:r>
      <w:r>
        <w:rPr>
          <w:noProof/>
        </w:rPr>
        <w:fldChar w:fldCharType="begin"/>
      </w:r>
      <w:r w:rsidRPr="00080301">
        <w:rPr>
          <w:noProof/>
          <w:lang w:val="en-US"/>
        </w:rPr>
        <w:instrText xml:space="preserve"> PAGEREF _Toc472779906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5.3</w:t>
      </w:r>
      <w:r w:rsidRPr="0088093E">
        <w:rPr>
          <w:rFonts w:ascii="Calibri" w:hAnsi="Calibri"/>
          <w:noProof/>
          <w:lang w:val="en-US" w:eastAsia="de-CH"/>
        </w:rPr>
        <w:tab/>
      </w:r>
      <w:r w:rsidRPr="00EA2819">
        <w:rPr>
          <w:rFonts w:cs="Arial"/>
          <w:noProof/>
        </w:rPr>
        <w:t>Experience with Virtual Reality</w:t>
      </w:r>
      <w:r w:rsidRPr="00080301">
        <w:rPr>
          <w:noProof/>
          <w:lang w:val="en-US"/>
        </w:rPr>
        <w:tab/>
      </w:r>
      <w:r>
        <w:rPr>
          <w:noProof/>
        </w:rPr>
        <w:fldChar w:fldCharType="begin"/>
      </w:r>
      <w:r w:rsidRPr="00080301">
        <w:rPr>
          <w:noProof/>
          <w:lang w:val="en-US"/>
        </w:rPr>
        <w:instrText xml:space="preserve"> PAGEREF _Toc472779907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5.4</w:t>
      </w:r>
      <w:r w:rsidRPr="0088093E">
        <w:rPr>
          <w:rFonts w:ascii="Calibri" w:hAnsi="Calibri"/>
          <w:noProof/>
          <w:lang w:val="en-US" w:eastAsia="de-CH"/>
        </w:rPr>
        <w:tab/>
      </w:r>
      <w:r w:rsidRPr="00EA2819">
        <w:rPr>
          <w:rFonts w:cs="Arial"/>
          <w:noProof/>
        </w:rPr>
        <w:t>Ease of Learning</w:t>
      </w:r>
      <w:r w:rsidRPr="00080301">
        <w:rPr>
          <w:noProof/>
          <w:lang w:val="en-US"/>
        </w:rPr>
        <w:tab/>
      </w:r>
      <w:r>
        <w:rPr>
          <w:noProof/>
        </w:rPr>
        <w:fldChar w:fldCharType="begin"/>
      </w:r>
      <w:r w:rsidRPr="00080301">
        <w:rPr>
          <w:noProof/>
          <w:lang w:val="en-US"/>
        </w:rPr>
        <w:instrText xml:space="preserve"> PAGEREF _Toc472779908 \h </w:instrText>
      </w:r>
      <w:r>
        <w:rPr>
          <w:noProof/>
        </w:rPr>
      </w:r>
      <w:r>
        <w:rPr>
          <w:noProof/>
        </w:rPr>
        <w:fldChar w:fldCharType="separate"/>
      </w:r>
      <w:r>
        <w:rPr>
          <w:noProof/>
          <w:lang w:val="en-US"/>
        </w:rPr>
        <w:t>18</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_Toc472779909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_Toc472779910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_Toc472779911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_Toc472779912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5.4.5</w:t>
      </w:r>
      <w:r w:rsidRPr="0088093E">
        <w:rPr>
          <w:rFonts w:ascii="Calibri" w:hAnsi="Calibri"/>
          <w:noProof/>
          <w:lang w:val="en-US" w:eastAsia="de-CH"/>
        </w:rPr>
        <w:tab/>
      </w:r>
      <w:r w:rsidRPr="00EA2819">
        <w:rPr>
          <w:rFonts w:cs="Arial"/>
          <w:noProof/>
        </w:rPr>
        <w:t>Comparing all Navigation methods.</w:t>
      </w:r>
      <w:r w:rsidRPr="00080301">
        <w:rPr>
          <w:noProof/>
          <w:lang w:val="en-US"/>
        </w:rPr>
        <w:tab/>
      </w:r>
      <w:r>
        <w:rPr>
          <w:noProof/>
        </w:rPr>
        <w:fldChar w:fldCharType="begin"/>
      </w:r>
      <w:r w:rsidRPr="00080301">
        <w:rPr>
          <w:noProof/>
          <w:lang w:val="en-US"/>
        </w:rPr>
        <w:instrText xml:space="preserve"> PAGEREF _Toc472779913 \h </w:instrText>
      </w:r>
      <w:r>
        <w:rPr>
          <w:noProof/>
        </w:rPr>
      </w:r>
      <w:r>
        <w:rPr>
          <w:noProof/>
        </w:rPr>
        <w:fldChar w:fldCharType="separate"/>
      </w:r>
      <w:r>
        <w:rPr>
          <w:noProof/>
          <w:lang w:val="en-US"/>
        </w:rPr>
        <w:t>20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5.5</w:t>
      </w:r>
      <w:r w:rsidRPr="0088093E">
        <w:rPr>
          <w:rFonts w:ascii="Calibri" w:hAnsi="Calibri"/>
          <w:noProof/>
          <w:lang w:val="en-US" w:eastAsia="de-CH"/>
        </w:rPr>
        <w:tab/>
      </w:r>
      <w:r w:rsidRPr="00EA2819">
        <w:rPr>
          <w:rFonts w:cs="Arial"/>
          <w:noProof/>
        </w:rPr>
        <w:t>Pick &amp; place</w:t>
      </w:r>
      <w:r w:rsidRPr="00080301">
        <w:rPr>
          <w:noProof/>
          <w:lang w:val="en-US"/>
        </w:rPr>
        <w:tab/>
      </w:r>
      <w:r>
        <w:rPr>
          <w:noProof/>
        </w:rPr>
        <w:fldChar w:fldCharType="begin"/>
      </w:r>
      <w:r w:rsidRPr="00080301">
        <w:rPr>
          <w:noProof/>
          <w:lang w:val="en-US"/>
        </w:rPr>
        <w:instrText xml:space="preserve"> PAGEREF _Toc472779914 \h </w:instrText>
      </w:r>
      <w:r>
        <w:rPr>
          <w:noProof/>
        </w:rPr>
      </w:r>
      <w:r>
        <w:rPr>
          <w:noProof/>
        </w:rPr>
        <w:fldChar w:fldCharType="separate"/>
      </w:r>
      <w:r>
        <w:rPr>
          <w:noProof/>
          <w:lang w:val="en-US"/>
        </w:rPr>
        <w:t>21</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_Toc472779915 \h </w:instrText>
      </w:r>
      <w:r>
        <w:rPr>
          <w:noProof/>
        </w:rPr>
      </w:r>
      <w:r>
        <w:rPr>
          <w:noProof/>
        </w:rPr>
        <w:fldChar w:fldCharType="separate"/>
      </w:r>
      <w:r>
        <w:rPr>
          <w:noProof/>
          <w:lang w:val="en-US"/>
        </w:rPr>
        <w:t>22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_Toc472779916 \h </w:instrText>
      </w:r>
      <w:r>
        <w:rPr>
          <w:noProof/>
        </w:rPr>
      </w:r>
      <w:r>
        <w:rPr>
          <w:noProof/>
        </w:rPr>
        <w:fldChar w:fldCharType="separate"/>
      </w:r>
      <w:r>
        <w:rPr>
          <w:noProof/>
          <w:lang w:val="en-US"/>
        </w:rPr>
        <w:t>23</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5.5.3</w:t>
      </w:r>
      <w:r w:rsidRPr="0088093E">
        <w:rPr>
          <w:rFonts w:ascii="Calibri" w:hAnsi="Calibri"/>
          <w:noProof/>
          <w:lang w:val="en-US" w:eastAsia="de-CH"/>
        </w:rPr>
        <w:tab/>
      </w:r>
      <w:r w:rsidRPr="00EA2819">
        <w:rPr>
          <w:rFonts w:cs="Arial"/>
          <w:noProof/>
        </w:rPr>
        <w:t>Walking in Place</w:t>
      </w:r>
      <w:r w:rsidRPr="00080301">
        <w:rPr>
          <w:noProof/>
          <w:lang w:val="en-US"/>
        </w:rPr>
        <w:tab/>
      </w:r>
      <w:r>
        <w:rPr>
          <w:noProof/>
        </w:rPr>
        <w:fldChar w:fldCharType="begin"/>
      </w:r>
      <w:r w:rsidRPr="00080301">
        <w:rPr>
          <w:noProof/>
          <w:lang w:val="en-US"/>
        </w:rPr>
        <w:instrText xml:space="preserve"> PAGEREF _Toc472779917 \h </w:instrText>
      </w:r>
      <w:r>
        <w:rPr>
          <w:noProof/>
        </w:rPr>
      </w:r>
      <w:r>
        <w:rPr>
          <w:noProof/>
        </w:rPr>
        <w:fldChar w:fldCharType="separate"/>
      </w:r>
      <w:r>
        <w:rPr>
          <w:noProof/>
          <w:lang w:val="en-US"/>
        </w:rPr>
        <w:t>24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5.5.4</w:t>
      </w:r>
      <w:r w:rsidRPr="0088093E">
        <w:rPr>
          <w:rFonts w:ascii="Calibri" w:hAnsi="Calibri"/>
          <w:noProof/>
          <w:lang w:val="en-US" w:eastAsia="de-CH"/>
        </w:rPr>
        <w:tab/>
      </w:r>
      <w:r w:rsidRPr="00EA2819">
        <w:rPr>
          <w:rFonts w:cs="Arial"/>
          <w:noProof/>
        </w:rPr>
        <w:t>Walking by Leaning</w:t>
      </w:r>
      <w:r w:rsidRPr="00080301">
        <w:rPr>
          <w:noProof/>
          <w:lang w:val="en-US"/>
        </w:rPr>
        <w:tab/>
      </w:r>
      <w:r>
        <w:rPr>
          <w:noProof/>
        </w:rPr>
        <w:fldChar w:fldCharType="begin"/>
      </w:r>
      <w:r w:rsidRPr="00080301">
        <w:rPr>
          <w:noProof/>
          <w:lang w:val="en-US"/>
        </w:rPr>
        <w:instrText xml:space="preserve"> PAGEREF _Toc472779918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lastRenderedPageBreak/>
        <w:t>5.5.5</w:t>
      </w:r>
      <w:r w:rsidRPr="0088093E">
        <w:rPr>
          <w:rFonts w:ascii="Calibri" w:hAnsi="Calibri"/>
          <w:noProof/>
          <w:lang w:val="en-US" w:eastAsia="de-CH"/>
        </w:rPr>
        <w:tab/>
      </w:r>
      <w:r w:rsidRPr="00EA2819">
        <w:rPr>
          <w:rFonts w:cs="Arial"/>
          <w:noProof/>
        </w:rPr>
        <w:t>Overall</w:t>
      </w:r>
      <w:r w:rsidRPr="00080301">
        <w:rPr>
          <w:noProof/>
          <w:lang w:val="en-US"/>
        </w:rPr>
        <w:tab/>
      </w:r>
      <w:r>
        <w:rPr>
          <w:noProof/>
        </w:rPr>
        <w:fldChar w:fldCharType="begin"/>
      </w:r>
      <w:r w:rsidRPr="00080301">
        <w:rPr>
          <w:noProof/>
          <w:lang w:val="en-US"/>
        </w:rPr>
        <w:instrText xml:space="preserve"> PAGEREF _Toc472779919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5.6</w:t>
      </w:r>
      <w:r w:rsidRPr="0088093E">
        <w:rPr>
          <w:rFonts w:ascii="Calibri" w:hAnsi="Calibri"/>
          <w:noProof/>
          <w:lang w:val="en-US" w:eastAsia="de-CH"/>
        </w:rPr>
        <w:tab/>
      </w:r>
      <w:r w:rsidRPr="00EA2819">
        <w:rPr>
          <w:rFonts w:cs="Arial"/>
          <w:noProof/>
        </w:rPr>
        <w:t>Jump’n’Run</w:t>
      </w:r>
      <w:r w:rsidRPr="00080301">
        <w:rPr>
          <w:noProof/>
          <w:lang w:val="en-US"/>
        </w:rPr>
        <w:tab/>
      </w:r>
      <w:r>
        <w:rPr>
          <w:noProof/>
        </w:rPr>
        <w:fldChar w:fldCharType="begin"/>
      </w:r>
      <w:r w:rsidRPr="00080301">
        <w:rPr>
          <w:noProof/>
          <w:lang w:val="en-US"/>
        </w:rPr>
        <w:instrText xml:space="preserve"> PAGEREF _Toc472779920 \h </w:instrText>
      </w:r>
      <w:r>
        <w:rPr>
          <w:noProof/>
        </w:rPr>
      </w:r>
      <w:r>
        <w:rPr>
          <w:noProof/>
        </w:rPr>
        <w:fldChar w:fldCharType="separate"/>
      </w:r>
      <w:r>
        <w:rPr>
          <w:noProof/>
          <w:lang w:val="en-US"/>
        </w:rPr>
        <w:t>25</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5.6.1</w:t>
      </w:r>
      <w:r w:rsidRPr="0088093E">
        <w:rPr>
          <w:rFonts w:ascii="Calibri" w:hAnsi="Calibri"/>
          <w:noProof/>
          <w:lang w:val="en-US" w:eastAsia="de-CH"/>
        </w:rPr>
        <w:tab/>
      </w:r>
      <w:r w:rsidRPr="00EA2819">
        <w:rPr>
          <w:rFonts w:cs="Arial"/>
          <w:noProof/>
        </w:rPr>
        <w:t>Teleport</w:t>
      </w:r>
      <w:r w:rsidRPr="00080301">
        <w:rPr>
          <w:noProof/>
          <w:lang w:val="en-US"/>
        </w:rPr>
        <w:tab/>
      </w:r>
      <w:r>
        <w:rPr>
          <w:noProof/>
        </w:rPr>
        <w:fldChar w:fldCharType="begin"/>
      </w:r>
      <w:r w:rsidRPr="00080301">
        <w:rPr>
          <w:noProof/>
          <w:lang w:val="en-US"/>
        </w:rPr>
        <w:instrText xml:space="preserve"> PAGEREF _Toc472779921 \h </w:instrText>
      </w:r>
      <w:r>
        <w:rPr>
          <w:noProof/>
        </w:rPr>
      </w:r>
      <w:r>
        <w:rPr>
          <w:noProof/>
        </w:rPr>
        <w:fldChar w:fldCharType="separate"/>
      </w:r>
      <w:r>
        <w:rPr>
          <w:noProof/>
          <w:lang w:val="en-US"/>
        </w:rPr>
        <w:t>26</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5.6.2</w:t>
      </w:r>
      <w:r w:rsidRPr="0088093E">
        <w:rPr>
          <w:rFonts w:ascii="Calibri" w:hAnsi="Calibri"/>
          <w:noProof/>
          <w:lang w:val="en-US" w:eastAsia="de-CH"/>
        </w:rPr>
        <w:tab/>
      </w:r>
      <w:r w:rsidRPr="00EA2819">
        <w:rPr>
          <w:rFonts w:cs="Arial"/>
          <w:noProof/>
        </w:rPr>
        <w:t>Jumping</w:t>
      </w:r>
      <w:r w:rsidRPr="00080301">
        <w:rPr>
          <w:noProof/>
          <w:lang w:val="en-US"/>
        </w:rPr>
        <w:tab/>
      </w:r>
      <w:r>
        <w:rPr>
          <w:noProof/>
        </w:rPr>
        <w:fldChar w:fldCharType="begin"/>
      </w:r>
      <w:r w:rsidRPr="00080301">
        <w:rPr>
          <w:noProof/>
          <w:lang w:val="en-US"/>
        </w:rPr>
        <w:instrText xml:space="preserve"> PAGEREF _Toc472779922 \h </w:instrText>
      </w:r>
      <w:r>
        <w:rPr>
          <w:noProof/>
        </w:rPr>
      </w:r>
      <w:r>
        <w:rPr>
          <w:noProof/>
        </w:rPr>
        <w:fldChar w:fldCharType="separate"/>
      </w:r>
      <w:r>
        <w:rPr>
          <w:noProof/>
          <w:lang w:val="en-US"/>
        </w:rPr>
        <w:t>28</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5.7</w:t>
      </w:r>
      <w:r w:rsidRPr="0088093E">
        <w:rPr>
          <w:rFonts w:ascii="Calibri" w:hAnsi="Calibri"/>
          <w:noProof/>
          <w:lang w:val="en-US" w:eastAsia="de-CH"/>
        </w:rPr>
        <w:tab/>
      </w:r>
      <w:r w:rsidRPr="00EA2819">
        <w:rPr>
          <w:rFonts w:cs="Arial"/>
          <w:noProof/>
        </w:rPr>
        <w:t>Ease of Use</w:t>
      </w:r>
      <w:r w:rsidRPr="00080301">
        <w:rPr>
          <w:noProof/>
          <w:lang w:val="en-US"/>
        </w:rPr>
        <w:tab/>
      </w:r>
      <w:r>
        <w:rPr>
          <w:noProof/>
        </w:rPr>
        <w:fldChar w:fldCharType="begin"/>
      </w:r>
      <w:r w:rsidRPr="00080301">
        <w:rPr>
          <w:noProof/>
          <w:lang w:val="en-US"/>
        </w:rPr>
        <w:instrText xml:space="preserve"> PAGEREF _Toc472779923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5.8</w:t>
      </w:r>
      <w:r w:rsidRPr="0088093E">
        <w:rPr>
          <w:rFonts w:ascii="Calibri" w:hAnsi="Calibri"/>
          <w:noProof/>
          <w:lang w:val="en-US" w:eastAsia="de-CH"/>
        </w:rPr>
        <w:tab/>
      </w:r>
      <w:r w:rsidRPr="00EA2819">
        <w:rPr>
          <w:rFonts w:cs="Arial"/>
          <w:noProof/>
        </w:rPr>
        <w:t>Problems during testing</w:t>
      </w:r>
      <w:r w:rsidRPr="00080301">
        <w:rPr>
          <w:noProof/>
          <w:lang w:val="en-US"/>
        </w:rPr>
        <w:tab/>
      </w:r>
      <w:r>
        <w:rPr>
          <w:noProof/>
        </w:rPr>
        <w:fldChar w:fldCharType="begin"/>
      </w:r>
      <w:r w:rsidRPr="00080301">
        <w:rPr>
          <w:noProof/>
          <w:lang w:val="en-US"/>
        </w:rPr>
        <w:instrText xml:space="preserve"> PAGEREF _Toc472779924 \h </w:instrText>
      </w:r>
      <w:r>
        <w:rPr>
          <w:noProof/>
        </w:rPr>
      </w:r>
      <w:r>
        <w:rPr>
          <w:noProof/>
        </w:rPr>
        <w:fldChar w:fldCharType="separate"/>
      </w:r>
      <w:r>
        <w:rPr>
          <w:noProof/>
          <w:lang w:val="en-US"/>
        </w:rPr>
        <w:t>29</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6</w:t>
      </w:r>
      <w:r w:rsidRPr="0088093E">
        <w:rPr>
          <w:rFonts w:ascii="Calibri" w:hAnsi="Calibri"/>
          <w:lang w:val="en-US" w:eastAsia="de-CH"/>
        </w:rPr>
        <w:tab/>
      </w:r>
      <w:r w:rsidRPr="00EA2819">
        <w:rPr>
          <w:rFonts w:cs="Arial"/>
        </w:rPr>
        <w:t>Conclusion (BOTH)</w:t>
      </w:r>
      <w:r w:rsidRPr="00080301">
        <w:rPr>
          <w:lang w:val="en-US"/>
        </w:rPr>
        <w:tab/>
      </w:r>
      <w:r>
        <w:fldChar w:fldCharType="begin"/>
      </w:r>
      <w:r w:rsidRPr="00080301">
        <w:rPr>
          <w:lang w:val="en-US"/>
        </w:rPr>
        <w:instrText xml:space="preserve"> PAGEREF _Toc472779925 \h </w:instrText>
      </w:r>
      <w:r>
        <w:fldChar w:fldCharType="separate"/>
      </w:r>
      <w:r>
        <w:rPr>
          <w:lang w:val="en-US"/>
        </w:rPr>
        <w:t>30</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_Toc472779926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6.2</w:t>
      </w:r>
      <w:r w:rsidRPr="0088093E">
        <w:rPr>
          <w:rFonts w:ascii="Calibri" w:hAnsi="Calibri"/>
          <w:noProof/>
          <w:lang w:val="en-US" w:eastAsia="de-CH"/>
        </w:rPr>
        <w:tab/>
      </w:r>
      <w:r w:rsidRPr="00EA2819">
        <w:rPr>
          <w:rFonts w:cs="Arial"/>
          <w:noProof/>
        </w:rPr>
        <w:t>Insights</w:t>
      </w:r>
      <w:r w:rsidRPr="00080301">
        <w:rPr>
          <w:noProof/>
          <w:lang w:val="en-US"/>
        </w:rPr>
        <w:tab/>
      </w:r>
      <w:r>
        <w:rPr>
          <w:noProof/>
        </w:rPr>
        <w:fldChar w:fldCharType="begin"/>
      </w:r>
      <w:r w:rsidRPr="00080301">
        <w:rPr>
          <w:noProof/>
          <w:lang w:val="en-US"/>
        </w:rPr>
        <w:instrText xml:space="preserve"> PAGEREF _Toc472779927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6.3</w:t>
      </w:r>
      <w:r w:rsidRPr="0088093E">
        <w:rPr>
          <w:rFonts w:ascii="Calibri" w:hAnsi="Calibri"/>
          <w:noProof/>
          <w:lang w:val="en-US" w:eastAsia="de-CH"/>
        </w:rPr>
        <w:tab/>
      </w:r>
      <w:r w:rsidRPr="00EA2819">
        <w:rPr>
          <w:rFonts w:cs="Arial"/>
          <w:noProof/>
        </w:rPr>
        <w:t>Suggestions</w:t>
      </w:r>
      <w:r w:rsidRPr="00080301">
        <w:rPr>
          <w:noProof/>
          <w:lang w:val="en-US"/>
        </w:rPr>
        <w:tab/>
      </w:r>
      <w:r>
        <w:rPr>
          <w:noProof/>
        </w:rPr>
        <w:fldChar w:fldCharType="begin"/>
      </w:r>
      <w:r w:rsidRPr="00080301">
        <w:rPr>
          <w:noProof/>
          <w:lang w:val="en-US"/>
        </w:rPr>
        <w:instrText xml:space="preserve"> PAGEREF _Toc472779928 \h </w:instrText>
      </w:r>
      <w:r>
        <w:rPr>
          <w:noProof/>
        </w:rPr>
      </w:r>
      <w:r>
        <w:rPr>
          <w:noProof/>
        </w:rPr>
        <w:fldChar w:fldCharType="separate"/>
      </w:r>
      <w:r>
        <w:rPr>
          <w:noProof/>
          <w:lang w:val="en-US"/>
        </w:rPr>
        <w:t>30</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7</w:t>
      </w:r>
      <w:r w:rsidRPr="0088093E">
        <w:rPr>
          <w:rFonts w:ascii="Calibri" w:hAnsi="Calibri"/>
          <w:lang w:val="en-US" w:eastAsia="de-CH"/>
        </w:rPr>
        <w:tab/>
      </w:r>
      <w:r w:rsidRPr="00EA2819">
        <w:rPr>
          <w:rFonts w:cs="Arial"/>
        </w:rPr>
        <w:t>Further Steps</w:t>
      </w:r>
      <w:r w:rsidRPr="00080301">
        <w:rPr>
          <w:lang w:val="en-US"/>
        </w:rPr>
        <w:tab/>
      </w:r>
      <w:r>
        <w:fldChar w:fldCharType="begin"/>
      </w:r>
      <w:r w:rsidRPr="00080301">
        <w:rPr>
          <w:lang w:val="en-US"/>
        </w:rPr>
        <w:instrText xml:space="preserve"> PAGEREF _Toc472779929 \h </w:instrText>
      </w:r>
      <w:r>
        <w:fldChar w:fldCharType="separate"/>
      </w:r>
      <w:r>
        <w:rPr>
          <w:lang w:val="en-US"/>
        </w:rPr>
        <w:t>31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_Toc472779930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7.2</w:t>
      </w:r>
      <w:r w:rsidRPr="0088093E">
        <w:rPr>
          <w:rFonts w:ascii="Calibri" w:hAnsi="Calibri"/>
          <w:noProof/>
          <w:lang w:val="en-US" w:eastAsia="de-CH"/>
        </w:rPr>
        <w:tab/>
      </w:r>
      <w:r w:rsidRPr="00EA2819">
        <w:rPr>
          <w:rFonts w:cs="Arial"/>
          <w:noProof/>
        </w:rPr>
        <w:t>Marketplace UE4 / Unity3D</w:t>
      </w:r>
      <w:r w:rsidRPr="00080301">
        <w:rPr>
          <w:noProof/>
          <w:lang w:val="en-US"/>
        </w:rPr>
        <w:tab/>
      </w:r>
      <w:r>
        <w:rPr>
          <w:noProof/>
        </w:rPr>
        <w:fldChar w:fldCharType="begin"/>
      </w:r>
      <w:r w:rsidRPr="00080301">
        <w:rPr>
          <w:noProof/>
          <w:lang w:val="en-US"/>
        </w:rPr>
        <w:instrText xml:space="preserve"> PAGEREF _Toc472779931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7.3</w:t>
      </w:r>
      <w:r w:rsidRPr="0088093E">
        <w:rPr>
          <w:rFonts w:ascii="Calibri" w:hAnsi="Calibri"/>
          <w:noProof/>
          <w:lang w:val="en-US" w:eastAsia="de-CH"/>
        </w:rPr>
        <w:tab/>
      </w:r>
      <w:r w:rsidRPr="00EA2819">
        <w:rPr>
          <w:rFonts w:cs="Arial"/>
          <w:noProof/>
        </w:rPr>
        <w:t>Graphical Navigation Menu / UI</w:t>
      </w:r>
      <w:r w:rsidRPr="00080301">
        <w:rPr>
          <w:noProof/>
          <w:lang w:val="en-US"/>
        </w:rPr>
        <w:tab/>
      </w:r>
      <w:r>
        <w:rPr>
          <w:noProof/>
        </w:rPr>
        <w:fldChar w:fldCharType="begin"/>
      </w:r>
      <w:r w:rsidRPr="00080301">
        <w:rPr>
          <w:noProof/>
          <w:lang w:val="en-US"/>
        </w:rPr>
        <w:instrText xml:space="preserve"> PAGEREF _Toc472779932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7.4</w:t>
      </w:r>
      <w:r w:rsidRPr="0088093E">
        <w:rPr>
          <w:rFonts w:ascii="Calibri" w:hAnsi="Calibri"/>
          <w:noProof/>
          <w:lang w:val="en-US" w:eastAsia="de-CH"/>
        </w:rPr>
        <w:tab/>
      </w:r>
      <w:r w:rsidRPr="00EA2819">
        <w:rPr>
          <w:rFonts w:cs="Arial"/>
          <w:noProof/>
        </w:rPr>
        <w:t>Composition of Navigation methods</w:t>
      </w:r>
      <w:r w:rsidRPr="00080301">
        <w:rPr>
          <w:noProof/>
          <w:lang w:val="en-US"/>
        </w:rPr>
        <w:tab/>
      </w:r>
      <w:r>
        <w:rPr>
          <w:noProof/>
        </w:rPr>
        <w:fldChar w:fldCharType="begin"/>
      </w:r>
      <w:r w:rsidRPr="00080301">
        <w:rPr>
          <w:noProof/>
          <w:lang w:val="en-US"/>
        </w:rPr>
        <w:instrText xml:space="preserve"> PAGEREF _Toc472779933 \h </w:instrText>
      </w:r>
      <w:r>
        <w:rPr>
          <w:noProof/>
        </w:rPr>
      </w:r>
      <w:r>
        <w:rPr>
          <w:noProof/>
        </w:rPr>
        <w:fldChar w:fldCharType="separate"/>
      </w:r>
      <w:r>
        <w:rPr>
          <w:noProof/>
          <w:lang w:val="en-US"/>
        </w:rPr>
        <w:t>31</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8</w:t>
      </w:r>
      <w:r w:rsidRPr="0088093E">
        <w:rPr>
          <w:rFonts w:ascii="Calibri" w:hAnsi="Calibri"/>
          <w:lang w:val="en-US" w:eastAsia="de-CH"/>
        </w:rPr>
        <w:tab/>
      </w:r>
      <w:r w:rsidRPr="00EA2819">
        <w:rPr>
          <w:rFonts w:cs="Arial"/>
        </w:rPr>
        <w:t>Reflection (Both)</w:t>
      </w:r>
      <w:r w:rsidRPr="00080301">
        <w:rPr>
          <w:lang w:val="en-US"/>
        </w:rPr>
        <w:tab/>
      </w:r>
      <w:r>
        <w:fldChar w:fldCharType="begin"/>
      </w:r>
      <w:r w:rsidRPr="00080301">
        <w:rPr>
          <w:lang w:val="en-US"/>
        </w:rPr>
        <w:instrText xml:space="preserve"> PAGEREF _Toc472779934 \h </w:instrText>
      </w:r>
      <w:r>
        <w:fldChar w:fldCharType="separate"/>
      </w:r>
      <w:r>
        <w:rPr>
          <w:lang w:val="en-US"/>
        </w:rPr>
        <w:t>32</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8.1</w:t>
      </w:r>
      <w:r w:rsidRPr="0088093E">
        <w:rPr>
          <w:rFonts w:ascii="Calibri" w:hAnsi="Calibri"/>
          <w:noProof/>
          <w:lang w:val="en-US" w:eastAsia="de-CH"/>
        </w:rPr>
        <w:tab/>
      </w:r>
      <w:r w:rsidRPr="00EA2819">
        <w:rPr>
          <w:rFonts w:cs="Arial"/>
          <w:noProof/>
        </w:rPr>
        <w:t>Introduction</w:t>
      </w:r>
      <w:r w:rsidRPr="00080301">
        <w:rPr>
          <w:noProof/>
          <w:lang w:val="en-US"/>
        </w:rPr>
        <w:tab/>
      </w:r>
      <w:r>
        <w:rPr>
          <w:noProof/>
        </w:rPr>
        <w:fldChar w:fldCharType="begin"/>
      </w:r>
      <w:r w:rsidRPr="00080301">
        <w:rPr>
          <w:noProof/>
          <w:lang w:val="en-US"/>
        </w:rPr>
        <w:instrText xml:space="preserve"> PAGEREF _Toc472779935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8.2</w:t>
      </w:r>
      <w:r w:rsidRPr="0088093E">
        <w:rPr>
          <w:rFonts w:ascii="Calibri" w:hAnsi="Calibri"/>
          <w:noProof/>
          <w:lang w:val="en-US" w:eastAsia="de-CH"/>
        </w:rPr>
        <w:tab/>
      </w:r>
      <w:r w:rsidRPr="00EA2819">
        <w:rPr>
          <w:rFonts w:cs="Arial"/>
          <w:noProof/>
        </w:rPr>
        <w:t>Lessons Learned</w:t>
      </w:r>
      <w:r w:rsidRPr="00080301">
        <w:rPr>
          <w:noProof/>
          <w:lang w:val="en-US"/>
        </w:rPr>
        <w:tab/>
      </w:r>
      <w:r>
        <w:rPr>
          <w:noProof/>
        </w:rPr>
        <w:fldChar w:fldCharType="begin"/>
      </w:r>
      <w:r w:rsidRPr="00080301">
        <w:rPr>
          <w:noProof/>
          <w:lang w:val="en-US"/>
        </w:rPr>
        <w:instrText xml:space="preserve"> PAGEREF _Toc472779936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8.2.1</w:t>
      </w:r>
      <w:r w:rsidRPr="0088093E">
        <w:rPr>
          <w:rFonts w:ascii="Calibri" w:hAnsi="Calibri"/>
          <w:noProof/>
          <w:lang w:val="en-US" w:eastAsia="de-CH"/>
        </w:rPr>
        <w:tab/>
      </w:r>
      <w:r w:rsidRPr="00EA2819">
        <w:rPr>
          <w:rFonts w:cs="Arial"/>
          <w:noProof/>
        </w:rPr>
        <w:t>Dominic Bär</w:t>
      </w:r>
      <w:r w:rsidRPr="00080301">
        <w:rPr>
          <w:noProof/>
          <w:lang w:val="en-US"/>
        </w:rPr>
        <w:tab/>
      </w:r>
      <w:r>
        <w:rPr>
          <w:noProof/>
        </w:rPr>
        <w:fldChar w:fldCharType="begin"/>
      </w:r>
      <w:r w:rsidRPr="00080301">
        <w:rPr>
          <w:noProof/>
          <w:lang w:val="en-US"/>
        </w:rPr>
        <w:instrText xml:space="preserve"> PAGEREF _Toc472779937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8.2.2</w:t>
      </w:r>
      <w:r w:rsidRPr="0088093E">
        <w:rPr>
          <w:rFonts w:ascii="Calibri" w:hAnsi="Calibri"/>
          <w:noProof/>
          <w:lang w:val="en-US" w:eastAsia="de-CH"/>
        </w:rPr>
        <w:tab/>
      </w:r>
      <w:r w:rsidRPr="00EA2819">
        <w:rPr>
          <w:rFonts w:cs="Arial"/>
          <w:noProof/>
        </w:rPr>
        <w:t>Marcel Groux</w:t>
      </w:r>
      <w:r w:rsidRPr="00080301">
        <w:rPr>
          <w:noProof/>
          <w:lang w:val="en-US"/>
        </w:rPr>
        <w:tab/>
      </w:r>
      <w:r>
        <w:rPr>
          <w:noProof/>
        </w:rPr>
        <w:fldChar w:fldCharType="begin"/>
      </w:r>
      <w:r w:rsidRPr="00080301">
        <w:rPr>
          <w:noProof/>
          <w:lang w:val="en-US"/>
        </w:rPr>
        <w:instrText xml:space="preserve"> PAGEREF _Toc472779938 \h </w:instrText>
      </w:r>
      <w:r>
        <w:rPr>
          <w:noProof/>
        </w:rPr>
      </w:r>
      <w:r>
        <w:rPr>
          <w:noProof/>
        </w:rPr>
        <w:fldChar w:fldCharType="separate"/>
      </w:r>
      <w:r>
        <w:rPr>
          <w:noProof/>
          <w:lang w:val="en-US"/>
        </w:rPr>
        <w:t>32</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8.3</w:t>
      </w:r>
      <w:r w:rsidRPr="0088093E">
        <w:rPr>
          <w:rFonts w:ascii="Calibri" w:hAnsi="Calibri"/>
          <w:noProof/>
          <w:lang w:val="en-US" w:eastAsia="de-CH"/>
        </w:rPr>
        <w:tab/>
      </w:r>
      <w:r w:rsidRPr="00EA2819">
        <w:rPr>
          <w:rFonts w:cs="Arial"/>
          <w:noProof/>
        </w:rPr>
        <w:t>Time Management</w:t>
      </w:r>
      <w:r w:rsidRPr="00080301">
        <w:rPr>
          <w:noProof/>
          <w:lang w:val="en-US"/>
        </w:rPr>
        <w:tab/>
      </w:r>
      <w:r>
        <w:rPr>
          <w:noProof/>
        </w:rPr>
        <w:fldChar w:fldCharType="begin"/>
      </w:r>
      <w:r w:rsidRPr="00080301">
        <w:rPr>
          <w:noProof/>
          <w:lang w:val="en-US"/>
        </w:rPr>
        <w:instrText xml:space="preserve"> PAGEREF _Toc472779939 \h </w:instrText>
      </w:r>
      <w:r>
        <w:rPr>
          <w:noProof/>
        </w:rPr>
      </w:r>
      <w:r>
        <w:rPr>
          <w:noProof/>
        </w:rPr>
        <w:fldChar w:fldCharType="separate"/>
      </w:r>
      <w:r>
        <w:rPr>
          <w:noProof/>
          <w:lang w:val="en-US"/>
        </w:rPr>
        <w:t>33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8.4</w:t>
      </w:r>
      <w:r w:rsidRPr="0088093E">
        <w:rPr>
          <w:rFonts w:ascii="Calibri" w:hAnsi="Calibri"/>
          <w:noProof/>
          <w:lang w:val="en-US" w:eastAsia="de-CH"/>
        </w:rPr>
        <w:tab/>
      </w:r>
      <w:r w:rsidRPr="00EA2819">
        <w:rPr>
          <w:rFonts w:cs="Arial"/>
          <w:noProof/>
        </w:rPr>
        <w:t>Collaboration</w:t>
      </w:r>
      <w:r w:rsidRPr="00080301">
        <w:rPr>
          <w:noProof/>
          <w:lang w:val="en-US"/>
        </w:rPr>
        <w:tab/>
      </w:r>
      <w:r>
        <w:rPr>
          <w:noProof/>
        </w:rPr>
        <w:fldChar w:fldCharType="begin"/>
      </w:r>
      <w:r w:rsidRPr="00080301">
        <w:rPr>
          <w:noProof/>
          <w:lang w:val="en-US"/>
        </w:rPr>
        <w:instrText xml:space="preserve"> PAGEREF _Toc472779940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8.4.1</w:t>
      </w:r>
      <w:r w:rsidRPr="0088093E">
        <w:rPr>
          <w:rFonts w:ascii="Calibri" w:hAnsi="Calibri"/>
          <w:noProof/>
          <w:lang w:val="en-US" w:eastAsia="de-CH"/>
        </w:rPr>
        <w:tab/>
      </w:r>
      <w:r w:rsidRPr="00EA2819">
        <w:rPr>
          <w:rFonts w:cs="Arial"/>
          <w:noProof/>
        </w:rPr>
        <w:t>Team Internal Collaboration</w:t>
      </w:r>
      <w:r w:rsidRPr="00080301">
        <w:rPr>
          <w:noProof/>
          <w:lang w:val="en-US"/>
        </w:rPr>
        <w:tab/>
      </w:r>
      <w:r>
        <w:rPr>
          <w:noProof/>
        </w:rPr>
        <w:fldChar w:fldCharType="begin"/>
      </w:r>
      <w:r w:rsidRPr="00080301">
        <w:rPr>
          <w:noProof/>
          <w:lang w:val="en-US"/>
        </w:rPr>
        <w:instrText xml:space="preserve"> PAGEREF _Toc472779941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8.4.2</w:t>
      </w:r>
      <w:r w:rsidRPr="0088093E">
        <w:rPr>
          <w:rFonts w:ascii="Calibri" w:hAnsi="Calibri"/>
          <w:noProof/>
          <w:lang w:val="en-US" w:eastAsia="de-CH"/>
        </w:rPr>
        <w:tab/>
      </w:r>
      <w:r w:rsidRPr="00EA2819">
        <w:rPr>
          <w:rFonts w:cs="Arial"/>
          <w:noProof/>
        </w:rPr>
        <w:t>Collaboration with Coaches / Clients</w:t>
      </w:r>
      <w:r w:rsidRPr="00080301">
        <w:rPr>
          <w:noProof/>
          <w:lang w:val="en-US"/>
        </w:rPr>
        <w:tab/>
      </w:r>
      <w:r>
        <w:rPr>
          <w:noProof/>
        </w:rPr>
        <w:fldChar w:fldCharType="begin"/>
      </w:r>
      <w:r w:rsidRPr="00080301">
        <w:rPr>
          <w:noProof/>
          <w:lang w:val="en-US"/>
        </w:rPr>
        <w:instrText xml:space="preserve"> PAGEREF _Toc472779942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3"/>
        <w:tabs>
          <w:tab w:val="left" w:pos="1100"/>
          <w:tab w:val="right" w:leader="dot" w:pos="8777"/>
        </w:tabs>
        <w:rPr>
          <w:rFonts w:ascii="Calibri" w:hAnsi="Calibri"/>
          <w:noProof/>
          <w:lang w:val="en-US" w:eastAsia="de-CH"/>
        </w:rPr>
      </w:pPr>
      <w:r w:rsidRPr="00EA2819">
        <w:rPr>
          <w:rFonts w:cs="Arial"/>
          <w:noProof/>
        </w:rPr>
        <w:t>8.4.3</w:t>
      </w:r>
      <w:r w:rsidRPr="0088093E">
        <w:rPr>
          <w:rFonts w:ascii="Calibri" w:hAnsi="Calibri"/>
          <w:noProof/>
          <w:lang w:val="en-US" w:eastAsia="de-CH"/>
        </w:rPr>
        <w:tab/>
      </w:r>
      <w:r w:rsidRPr="00EA2819">
        <w:rPr>
          <w:rFonts w:cs="Arial"/>
          <w:noProof/>
        </w:rPr>
        <w:t>Collaboration with the ‘Explorative Navigation in Virtual Reality’ project team</w:t>
      </w:r>
      <w:r w:rsidRPr="00080301">
        <w:rPr>
          <w:noProof/>
          <w:lang w:val="en-US"/>
        </w:rPr>
        <w:tab/>
      </w:r>
      <w:r>
        <w:rPr>
          <w:noProof/>
        </w:rPr>
        <w:fldChar w:fldCharType="begin"/>
      </w:r>
      <w:r w:rsidRPr="00080301">
        <w:rPr>
          <w:noProof/>
          <w:lang w:val="en-US"/>
        </w:rPr>
        <w:instrText xml:space="preserve"> PAGEREF _Toc472779943 \h </w:instrText>
      </w:r>
      <w:r>
        <w:rPr>
          <w:noProof/>
        </w:rPr>
      </w:r>
      <w:r>
        <w:rPr>
          <w:noProof/>
        </w:rPr>
        <w:fldChar w:fldCharType="separate"/>
      </w:r>
      <w:r>
        <w:rPr>
          <w:noProof/>
          <w:lang w:val="en-US"/>
        </w:rPr>
        <w:t>34</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9</w:t>
      </w:r>
      <w:r w:rsidRPr="0088093E">
        <w:rPr>
          <w:rFonts w:ascii="Calibri" w:hAnsi="Calibri"/>
          <w:lang w:val="en-US" w:eastAsia="de-CH"/>
        </w:rPr>
        <w:tab/>
      </w:r>
      <w:r w:rsidRPr="00EA2819">
        <w:rPr>
          <w:rFonts w:cs="Arial"/>
        </w:rPr>
        <w:t>Index of Literature</w:t>
      </w:r>
      <w:r w:rsidRPr="00080301">
        <w:rPr>
          <w:lang w:val="en-US"/>
        </w:rPr>
        <w:tab/>
      </w:r>
      <w:r>
        <w:fldChar w:fldCharType="begin"/>
      </w:r>
      <w:r w:rsidRPr="00080301">
        <w:rPr>
          <w:lang w:val="en-US"/>
        </w:rPr>
        <w:instrText xml:space="preserve"> PAGEREF _Toc472779944 \h </w:instrText>
      </w:r>
      <w:r>
        <w:fldChar w:fldCharType="separate"/>
      </w:r>
      <w:r>
        <w:rPr>
          <w:lang w:val="en-US"/>
        </w:rPr>
        <w:t>35</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rPr>
        <w:t>L1.</w:t>
      </w:r>
      <w:r w:rsidRPr="0088093E">
        <w:rPr>
          <w:rFonts w:ascii="Calibri" w:hAnsi="Calibri"/>
          <w:noProof/>
          <w:lang w:val="en-US" w:eastAsia="de-CH"/>
        </w:rPr>
        <w:tab/>
      </w:r>
      <w:r w:rsidRPr="00080301">
        <w:rPr>
          <w:rFonts w:cs="Arial"/>
          <w:noProof/>
          <w:lang w:val="en-US"/>
        </w:rPr>
        <w:t>Internet</w:t>
      </w:r>
      <w:r w:rsidRPr="00080301">
        <w:rPr>
          <w:noProof/>
          <w:lang w:val="en-US"/>
        </w:rPr>
        <w:tab/>
      </w:r>
      <w:r>
        <w:rPr>
          <w:noProof/>
        </w:rPr>
        <w:fldChar w:fldCharType="begin"/>
      </w:r>
      <w:r w:rsidRPr="00080301">
        <w:rPr>
          <w:noProof/>
          <w:lang w:val="en-US"/>
        </w:rPr>
        <w:instrText xml:space="preserve"> PAGEREF _Toc472779945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L2.</w:t>
      </w:r>
      <w:r w:rsidRPr="0088093E">
        <w:rPr>
          <w:rFonts w:ascii="Calibri" w:hAnsi="Calibri"/>
          <w:noProof/>
          <w:lang w:val="en-US" w:eastAsia="de-CH"/>
        </w:rPr>
        <w:tab/>
      </w:r>
      <w:r w:rsidRPr="00EA2819">
        <w:rPr>
          <w:rFonts w:cs="Arial"/>
          <w:noProof/>
        </w:rPr>
        <w:t>Existing Projects</w:t>
      </w:r>
      <w:r w:rsidRPr="00080301">
        <w:rPr>
          <w:noProof/>
          <w:lang w:val="en-US"/>
        </w:rPr>
        <w:tab/>
      </w:r>
      <w:r>
        <w:rPr>
          <w:noProof/>
        </w:rPr>
        <w:fldChar w:fldCharType="begin"/>
      </w:r>
      <w:r w:rsidRPr="00080301">
        <w:rPr>
          <w:noProof/>
          <w:lang w:val="en-US"/>
        </w:rPr>
        <w:instrText xml:space="preserve"> PAGEREF _Toc472779946 \h </w:instrText>
      </w:r>
      <w:r>
        <w:rPr>
          <w:noProof/>
        </w:rPr>
      </w:r>
      <w:r>
        <w:rPr>
          <w:noProof/>
        </w:rPr>
        <w:fldChar w:fldCharType="separate"/>
      </w:r>
      <w:r>
        <w:rPr>
          <w:noProof/>
          <w:lang w:val="en-US"/>
        </w:rPr>
        <w:t>35</w:t>
      </w:r>
      <w:r>
        <w:rPr>
          <w:noProof/>
        </w:rPr>
        <w:fldChar w:fldCharType="end"/>
      </w: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10</w:t>
      </w:r>
      <w:r w:rsidRPr="0088093E">
        <w:rPr>
          <w:rFonts w:ascii="Calibri" w:hAnsi="Calibri"/>
          <w:lang w:val="en-US" w:eastAsia="de-CH"/>
        </w:rPr>
        <w:tab/>
      </w:r>
      <w:r w:rsidRPr="00EA2819">
        <w:rPr>
          <w:rFonts w:cs="Arial"/>
        </w:rPr>
        <w:t>Index of Figures</w:t>
      </w:r>
      <w:r w:rsidRPr="00080301">
        <w:rPr>
          <w:lang w:val="en-US"/>
        </w:rPr>
        <w:tab/>
      </w:r>
      <w:r>
        <w:fldChar w:fldCharType="begin"/>
      </w:r>
      <w:r w:rsidRPr="00080301">
        <w:rPr>
          <w:lang w:val="en-US"/>
        </w:rPr>
        <w:instrText xml:space="preserve"> PAGEREF _Toc472779947 \h </w:instrText>
      </w:r>
      <w:r>
        <w:fldChar w:fldCharType="separate"/>
      </w:r>
      <w:r>
        <w:rPr>
          <w:lang w:val="en-US"/>
        </w:rPr>
        <w:t>36</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10.1</w:t>
      </w:r>
      <w:r w:rsidRPr="0088093E">
        <w:rPr>
          <w:rFonts w:ascii="Calibri" w:hAnsi="Calibri"/>
          <w:noProof/>
          <w:lang w:val="en-US" w:eastAsia="de-CH"/>
        </w:rPr>
        <w:tab/>
      </w:r>
      <w:r w:rsidRPr="00EA2819">
        <w:rPr>
          <w:rFonts w:cs="Arial"/>
          <w:noProof/>
        </w:rPr>
        <w:t>Figures</w:t>
      </w:r>
      <w:r w:rsidRPr="00080301">
        <w:rPr>
          <w:noProof/>
          <w:lang w:val="en-US"/>
        </w:rPr>
        <w:tab/>
      </w:r>
      <w:r>
        <w:rPr>
          <w:noProof/>
        </w:rPr>
        <w:fldChar w:fldCharType="begin"/>
      </w:r>
      <w:r w:rsidRPr="00080301">
        <w:rPr>
          <w:noProof/>
          <w:lang w:val="en-US"/>
        </w:rPr>
        <w:instrText xml:space="preserve"> PAGEREF _Toc472779948 \h </w:instrText>
      </w:r>
      <w:r>
        <w:rPr>
          <w:noProof/>
        </w:rPr>
      </w:r>
      <w:r>
        <w:rPr>
          <w:noProof/>
        </w:rPr>
        <w:fldChar w:fldCharType="separate"/>
      </w:r>
      <w:r>
        <w:rPr>
          <w:noProof/>
          <w:lang w:val="en-US"/>
        </w:rPr>
        <w:t>36</w:t>
      </w:r>
      <w:r>
        <w:rPr>
          <w:noProof/>
        </w:rPr>
        <w:fldChar w:fldCharType="end"/>
      </w:r>
    </w:p>
    <w:p w:rsidR="0088093E" w:rsidRPr="009B536F" w:rsidRDefault="0088093E" w:rsidP="0088093E">
      <w:pPr>
        <w:pStyle w:val="TOC2"/>
        <w:tabs>
          <w:tab w:val="left" w:pos="880"/>
          <w:tab w:val="right" w:leader="dot" w:pos="8777"/>
        </w:tabs>
        <w:rPr>
          <w:noProof/>
          <w:lang w:val="en-US"/>
        </w:rPr>
      </w:pPr>
      <w:r w:rsidRPr="00EA2819">
        <w:rPr>
          <w:rFonts w:cs="Arial"/>
          <w:noProof/>
        </w:rPr>
        <w:t>10.2</w:t>
      </w:r>
      <w:r w:rsidRPr="0088093E">
        <w:rPr>
          <w:rFonts w:ascii="Calibri" w:hAnsi="Calibri"/>
          <w:noProof/>
          <w:lang w:val="en-US" w:eastAsia="de-CH"/>
        </w:rPr>
        <w:tab/>
      </w:r>
      <w:r w:rsidRPr="00EA2819">
        <w:rPr>
          <w:rFonts w:cs="Arial"/>
          <w:noProof/>
        </w:rPr>
        <w:t>Chartpairs</w:t>
      </w:r>
      <w:r w:rsidRPr="00080301">
        <w:rPr>
          <w:noProof/>
          <w:lang w:val="en-US"/>
        </w:rPr>
        <w:tab/>
      </w:r>
      <w:r>
        <w:rPr>
          <w:noProof/>
        </w:rPr>
        <w:fldChar w:fldCharType="begin"/>
      </w:r>
      <w:r w:rsidRPr="00080301">
        <w:rPr>
          <w:noProof/>
          <w:lang w:val="en-US"/>
        </w:rPr>
        <w:instrText xml:space="preserve"> PAGEREF _Toc472779949 \h </w:instrText>
      </w:r>
      <w:r>
        <w:rPr>
          <w:noProof/>
        </w:rPr>
      </w:r>
      <w:r>
        <w:rPr>
          <w:noProof/>
        </w:rPr>
        <w:fldChar w:fldCharType="separate"/>
      </w:r>
      <w:r>
        <w:rPr>
          <w:noProof/>
          <w:lang w:val="en-US"/>
        </w:rPr>
        <w:t>36</w:t>
      </w:r>
      <w:r>
        <w:rPr>
          <w:noProof/>
        </w:rPr>
        <w:fldChar w:fldCharType="end"/>
      </w:r>
    </w:p>
    <w:p w:rsidR="0088093E" w:rsidRPr="0088093E" w:rsidRDefault="0088093E" w:rsidP="0088093E">
      <w:pPr>
        <w:pStyle w:val="BodyText"/>
        <w:rPr>
          <w:lang w:val="en-US"/>
        </w:rPr>
      </w:pPr>
    </w:p>
    <w:p w:rsidR="0088093E" w:rsidRPr="0088093E" w:rsidRDefault="0088093E" w:rsidP="0088093E">
      <w:pPr>
        <w:pStyle w:val="TOC1"/>
        <w:tabs>
          <w:tab w:val="left" w:pos="440"/>
          <w:tab w:val="right" w:leader="dot" w:pos="8777"/>
        </w:tabs>
        <w:rPr>
          <w:rFonts w:ascii="Calibri" w:hAnsi="Calibri"/>
          <w:lang w:val="en-US" w:eastAsia="de-CH"/>
        </w:rPr>
      </w:pPr>
      <w:r w:rsidRPr="00EA2819">
        <w:rPr>
          <w:rFonts w:cs="Arial"/>
        </w:rPr>
        <w:t>A.</w:t>
      </w:r>
      <w:r w:rsidRPr="0088093E">
        <w:rPr>
          <w:rFonts w:ascii="Calibri" w:hAnsi="Calibri"/>
          <w:lang w:val="en-US" w:eastAsia="de-CH"/>
        </w:rPr>
        <w:tab/>
      </w:r>
      <w:r w:rsidRPr="00EA2819">
        <w:rPr>
          <w:rFonts w:cs="Arial"/>
        </w:rPr>
        <w:t>Attachment</w:t>
      </w:r>
      <w:r w:rsidRPr="00080301">
        <w:rPr>
          <w:lang w:val="en-US"/>
        </w:rPr>
        <w:tab/>
      </w:r>
      <w:r>
        <w:rPr>
          <w:lang w:val="en-US"/>
        </w:rPr>
        <w:t>A</w:t>
      </w:r>
      <w:r>
        <w:fldChar w:fldCharType="begin"/>
      </w:r>
      <w:r w:rsidRPr="00080301">
        <w:rPr>
          <w:lang w:val="en-US"/>
        </w:rPr>
        <w:instrText xml:space="preserve"> PAGEREF _Toc472779950 \h </w:instrText>
      </w:r>
      <w:r>
        <w:fldChar w:fldCharType="separate"/>
      </w:r>
      <w:r>
        <w:rPr>
          <w:lang w:val="en-US"/>
        </w:rPr>
        <w:t>1</w:t>
      </w:r>
      <w: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080301">
        <w:rPr>
          <w:rFonts w:cs="Arial"/>
          <w:noProof/>
          <w:lang w:val="en-US" w:eastAsia="de-CH"/>
        </w:rPr>
        <w:t>A1.</w:t>
      </w:r>
      <w:r w:rsidRPr="0088093E">
        <w:rPr>
          <w:rFonts w:ascii="Calibri" w:hAnsi="Calibri"/>
          <w:noProof/>
          <w:lang w:val="en-US" w:eastAsia="de-CH"/>
        </w:rPr>
        <w:tab/>
      </w:r>
      <w:r w:rsidRPr="00EA2819">
        <w:rPr>
          <w:rFonts w:cs="Arial"/>
          <w:bCs/>
          <w:noProof/>
        </w:rPr>
        <w:t>Project Agreement</w:t>
      </w:r>
      <w:r w:rsidRPr="00080301">
        <w:rPr>
          <w:noProof/>
          <w:lang w:val="en-US"/>
        </w:rPr>
        <w:tab/>
      </w:r>
      <w:r>
        <w:rPr>
          <w:noProof/>
          <w:lang w:val="en-US"/>
        </w:rPr>
        <w:t>A</w:t>
      </w:r>
      <w:r>
        <w:rPr>
          <w:noProof/>
        </w:rPr>
        <w:fldChar w:fldCharType="begin"/>
      </w:r>
      <w:r w:rsidRPr="00080301">
        <w:rPr>
          <w:noProof/>
          <w:lang w:val="en-US"/>
        </w:rPr>
        <w:instrText xml:space="preserve"> PAGEREF _Toc472779951 \h </w:instrText>
      </w:r>
      <w:r>
        <w:rPr>
          <w:noProof/>
        </w:rPr>
      </w:r>
      <w:r>
        <w:rPr>
          <w:noProof/>
        </w:rPr>
        <w:fldChar w:fldCharType="separate"/>
      </w:r>
      <w:r>
        <w:rPr>
          <w:noProof/>
          <w:lang w:val="en-US"/>
        </w:rPr>
        <w:t>1</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A2.</w:t>
      </w:r>
      <w:r w:rsidRPr="0088093E">
        <w:rPr>
          <w:rFonts w:ascii="Calibri" w:hAnsi="Calibri"/>
          <w:noProof/>
          <w:lang w:val="en-US" w:eastAsia="de-CH"/>
        </w:rPr>
        <w:tab/>
      </w:r>
      <w:r w:rsidRPr="00EA2819">
        <w:rPr>
          <w:rFonts w:cs="Arial"/>
          <w:noProof/>
        </w:rPr>
        <w:t>Test Procedure</w:t>
      </w:r>
      <w:r w:rsidRPr="00080301">
        <w:rPr>
          <w:noProof/>
          <w:lang w:val="en-US"/>
        </w:rPr>
        <w:tab/>
      </w:r>
      <w:r>
        <w:rPr>
          <w:noProof/>
          <w:lang w:val="en-US"/>
        </w:rPr>
        <w:t>A</w:t>
      </w:r>
      <w:r>
        <w:rPr>
          <w:noProof/>
        </w:rPr>
        <w:fldChar w:fldCharType="begin"/>
      </w:r>
      <w:r w:rsidRPr="00080301">
        <w:rPr>
          <w:noProof/>
          <w:lang w:val="en-US"/>
        </w:rPr>
        <w:instrText xml:space="preserve"> PAGEREF _Toc472779952 \h </w:instrText>
      </w:r>
      <w:r>
        <w:rPr>
          <w:noProof/>
        </w:rPr>
      </w:r>
      <w:r>
        <w:rPr>
          <w:noProof/>
        </w:rPr>
        <w:fldChar w:fldCharType="separate"/>
      </w:r>
      <w:r>
        <w:rPr>
          <w:noProof/>
          <w:lang w:val="en-US"/>
        </w:rPr>
        <w:t>3</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A3.</w:t>
      </w:r>
      <w:r w:rsidRPr="0088093E">
        <w:rPr>
          <w:rFonts w:ascii="Calibri" w:hAnsi="Calibri"/>
          <w:noProof/>
          <w:lang w:val="en-US" w:eastAsia="de-CH"/>
        </w:rPr>
        <w:tab/>
      </w:r>
      <w:r w:rsidRPr="00EA2819">
        <w:rPr>
          <w:rFonts w:cs="Arial"/>
          <w:noProof/>
        </w:rPr>
        <w:t>Testing Survey</w:t>
      </w:r>
      <w:r w:rsidRPr="00080301">
        <w:rPr>
          <w:noProof/>
          <w:lang w:val="en-US"/>
        </w:rPr>
        <w:tab/>
      </w:r>
      <w:r>
        <w:rPr>
          <w:noProof/>
          <w:lang w:val="en-US"/>
        </w:rPr>
        <w:t>A</w:t>
      </w:r>
      <w:r>
        <w:rPr>
          <w:noProof/>
        </w:rPr>
        <w:fldChar w:fldCharType="begin"/>
      </w:r>
      <w:r w:rsidRPr="00080301">
        <w:rPr>
          <w:noProof/>
          <w:lang w:val="en-US"/>
        </w:rPr>
        <w:instrText xml:space="preserve"> PAGEREF _Toc472779953 \h </w:instrText>
      </w:r>
      <w:r>
        <w:rPr>
          <w:noProof/>
        </w:rPr>
      </w:r>
      <w:r>
        <w:rPr>
          <w:noProof/>
        </w:rPr>
        <w:fldChar w:fldCharType="separate"/>
      </w:r>
      <w:r>
        <w:rPr>
          <w:noProof/>
          <w:lang w:val="en-US"/>
        </w:rPr>
        <w:t>6</w:t>
      </w:r>
      <w:r>
        <w:rPr>
          <w:noProof/>
        </w:rPr>
        <w:fldChar w:fldCharType="end"/>
      </w:r>
    </w:p>
    <w:p w:rsidR="0088093E" w:rsidRPr="0088093E" w:rsidRDefault="0088093E" w:rsidP="0088093E">
      <w:pPr>
        <w:pStyle w:val="TOC2"/>
        <w:tabs>
          <w:tab w:val="left" w:pos="880"/>
          <w:tab w:val="right" w:leader="dot" w:pos="8777"/>
        </w:tabs>
        <w:rPr>
          <w:rFonts w:ascii="Calibri" w:hAnsi="Calibri"/>
          <w:noProof/>
          <w:lang w:val="en-US" w:eastAsia="de-CH"/>
        </w:rPr>
      </w:pPr>
      <w:r w:rsidRPr="00EA2819">
        <w:rPr>
          <w:rFonts w:cs="Arial"/>
          <w:noProof/>
        </w:rPr>
        <w:t>A4.</w:t>
      </w:r>
      <w:r w:rsidRPr="0088093E">
        <w:rPr>
          <w:rFonts w:ascii="Calibri" w:hAnsi="Calibri"/>
          <w:noProof/>
          <w:lang w:val="en-US" w:eastAsia="de-CH"/>
        </w:rPr>
        <w:tab/>
      </w:r>
      <w:r w:rsidRPr="00EA2819">
        <w:rPr>
          <w:rFonts w:cs="Arial"/>
          <w:noProof/>
        </w:rPr>
        <w:t>Testing Survey Results</w:t>
      </w:r>
      <w:r w:rsidRPr="00080301">
        <w:rPr>
          <w:noProof/>
          <w:lang w:val="en-US"/>
        </w:rPr>
        <w:tab/>
      </w:r>
      <w:r>
        <w:rPr>
          <w:noProof/>
          <w:lang w:val="en-US"/>
        </w:rPr>
        <w:t>A</w:t>
      </w:r>
      <w:r>
        <w:rPr>
          <w:noProof/>
        </w:rPr>
        <w:fldChar w:fldCharType="begin"/>
      </w:r>
      <w:r w:rsidRPr="00080301">
        <w:rPr>
          <w:noProof/>
          <w:lang w:val="en-US"/>
        </w:rPr>
        <w:instrText xml:space="preserve"> PAGEREF _Toc472779954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A4.1.</w:t>
      </w:r>
      <w:r w:rsidRPr="0088093E">
        <w:rPr>
          <w:rFonts w:ascii="Calibri" w:hAnsi="Calibri"/>
          <w:noProof/>
          <w:lang w:val="en-US" w:eastAsia="de-CH"/>
        </w:rPr>
        <w:tab/>
      </w:r>
      <w:r w:rsidRPr="00EA2819">
        <w:rPr>
          <w:rFonts w:cs="Arial"/>
          <w:noProof/>
        </w:rPr>
        <w:t>Ease of Learning</w:t>
      </w:r>
      <w:r w:rsidRPr="00080301">
        <w:rPr>
          <w:noProof/>
          <w:lang w:val="en-US"/>
        </w:rPr>
        <w:tab/>
      </w:r>
      <w:r>
        <w:rPr>
          <w:noProof/>
          <w:lang w:val="en-US"/>
        </w:rPr>
        <w:t>A</w:t>
      </w:r>
      <w:r>
        <w:rPr>
          <w:noProof/>
        </w:rPr>
        <w:fldChar w:fldCharType="begin"/>
      </w:r>
      <w:r w:rsidRPr="00080301">
        <w:rPr>
          <w:noProof/>
          <w:lang w:val="en-US"/>
        </w:rPr>
        <w:instrText xml:space="preserve"> PAGEREF _Toc472779955 \h </w:instrText>
      </w:r>
      <w:r>
        <w:rPr>
          <w:noProof/>
        </w:rPr>
      </w:r>
      <w:r>
        <w:rPr>
          <w:noProof/>
        </w:rPr>
        <w:fldChar w:fldCharType="separate"/>
      </w:r>
      <w:r>
        <w:rPr>
          <w:noProof/>
          <w:lang w:val="en-US"/>
        </w:rPr>
        <w:t>15</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A4.2.</w:t>
      </w:r>
      <w:r w:rsidRPr="0088093E">
        <w:rPr>
          <w:rFonts w:ascii="Calibri" w:hAnsi="Calibri"/>
          <w:noProof/>
          <w:lang w:val="en-US" w:eastAsia="de-CH"/>
        </w:rPr>
        <w:tab/>
      </w:r>
      <w:r w:rsidRPr="00EA2819">
        <w:rPr>
          <w:rFonts w:cs="Arial"/>
          <w:noProof/>
        </w:rPr>
        <w:t>Pick &amp; Place</w:t>
      </w:r>
      <w:r w:rsidRPr="00080301">
        <w:rPr>
          <w:noProof/>
          <w:lang w:val="en-US"/>
        </w:rPr>
        <w:tab/>
      </w:r>
      <w:r>
        <w:rPr>
          <w:noProof/>
          <w:lang w:val="en-US"/>
        </w:rPr>
        <w:t>A</w:t>
      </w:r>
      <w:r>
        <w:rPr>
          <w:noProof/>
        </w:rPr>
        <w:fldChar w:fldCharType="begin"/>
      </w:r>
      <w:r w:rsidRPr="00080301">
        <w:rPr>
          <w:noProof/>
          <w:lang w:val="en-US"/>
        </w:rPr>
        <w:instrText xml:space="preserve"> PAGEREF _Toc472779956 \h </w:instrText>
      </w:r>
      <w:r>
        <w:rPr>
          <w:noProof/>
        </w:rPr>
      </w:r>
      <w:r>
        <w:rPr>
          <w:noProof/>
        </w:rPr>
        <w:fldChar w:fldCharType="separate"/>
      </w:r>
      <w:r>
        <w:rPr>
          <w:noProof/>
          <w:lang w:val="en-US"/>
        </w:rPr>
        <w:t>17</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A4.3.</w:t>
      </w:r>
      <w:r w:rsidRPr="0088093E">
        <w:rPr>
          <w:rFonts w:ascii="Calibri" w:hAnsi="Calibri"/>
          <w:noProof/>
          <w:lang w:val="en-US" w:eastAsia="de-CH"/>
        </w:rPr>
        <w:tab/>
      </w:r>
      <w:r w:rsidRPr="00EA2819">
        <w:rPr>
          <w:rFonts w:cs="Arial"/>
          <w:noProof/>
        </w:rPr>
        <w:t>Jump’n’Run</w:t>
      </w:r>
      <w:r w:rsidRPr="00080301">
        <w:rPr>
          <w:noProof/>
          <w:lang w:val="en-US"/>
        </w:rPr>
        <w:tab/>
      </w:r>
      <w:r>
        <w:rPr>
          <w:noProof/>
          <w:lang w:val="en-US"/>
        </w:rPr>
        <w:t>A</w:t>
      </w:r>
      <w:r>
        <w:rPr>
          <w:noProof/>
        </w:rPr>
        <w:fldChar w:fldCharType="begin"/>
      </w:r>
      <w:r w:rsidRPr="00080301">
        <w:rPr>
          <w:noProof/>
          <w:lang w:val="en-US"/>
        </w:rPr>
        <w:instrText xml:space="preserve"> PAGEREF _Toc472779957 \h </w:instrText>
      </w:r>
      <w:r>
        <w:rPr>
          <w:noProof/>
        </w:rPr>
      </w:r>
      <w:r>
        <w:rPr>
          <w:noProof/>
        </w:rPr>
        <w:fldChar w:fldCharType="separate"/>
      </w:r>
      <w:r>
        <w:rPr>
          <w:noProof/>
          <w:lang w:val="en-US"/>
        </w:rPr>
        <w:t>19</w:t>
      </w:r>
      <w:r>
        <w:rPr>
          <w:noProof/>
        </w:rPr>
        <w:fldChar w:fldCharType="end"/>
      </w:r>
    </w:p>
    <w:p w:rsidR="0088093E" w:rsidRPr="0088093E" w:rsidRDefault="0088093E" w:rsidP="0088093E">
      <w:pPr>
        <w:pStyle w:val="TOC3"/>
        <w:tabs>
          <w:tab w:val="left" w:pos="1320"/>
          <w:tab w:val="right" w:leader="dot" w:pos="8777"/>
        </w:tabs>
        <w:rPr>
          <w:rFonts w:ascii="Calibri" w:hAnsi="Calibri"/>
          <w:noProof/>
          <w:lang w:val="en-US" w:eastAsia="de-CH"/>
        </w:rPr>
      </w:pPr>
      <w:r w:rsidRPr="00EA2819">
        <w:rPr>
          <w:rFonts w:cs="Arial"/>
          <w:noProof/>
        </w:rPr>
        <w:t>A4.4.</w:t>
      </w:r>
      <w:r w:rsidRPr="0088093E">
        <w:rPr>
          <w:rFonts w:ascii="Calibri" w:hAnsi="Calibri"/>
          <w:noProof/>
          <w:lang w:val="en-US" w:eastAsia="de-CH"/>
        </w:rPr>
        <w:tab/>
      </w:r>
      <w:r w:rsidRPr="00EA2819">
        <w:rPr>
          <w:rFonts w:cs="Arial"/>
          <w:noProof/>
        </w:rPr>
        <w:t>Ease of Use</w:t>
      </w:r>
      <w:r w:rsidRPr="00080301">
        <w:rPr>
          <w:noProof/>
          <w:lang w:val="en-US"/>
        </w:rPr>
        <w:tab/>
      </w:r>
      <w:r>
        <w:rPr>
          <w:noProof/>
          <w:lang w:val="en-US"/>
        </w:rPr>
        <w:t>A</w:t>
      </w:r>
      <w:r>
        <w:rPr>
          <w:noProof/>
        </w:rPr>
        <w:fldChar w:fldCharType="begin"/>
      </w:r>
      <w:r w:rsidRPr="00080301">
        <w:rPr>
          <w:noProof/>
          <w:lang w:val="en-US"/>
        </w:rPr>
        <w:instrText xml:space="preserve"> PAGEREF _Toc472779958 \h </w:instrText>
      </w:r>
      <w:r>
        <w:rPr>
          <w:noProof/>
        </w:rPr>
      </w:r>
      <w:r>
        <w:rPr>
          <w:noProof/>
        </w:rPr>
        <w:fldChar w:fldCharType="separate"/>
      </w:r>
      <w:r>
        <w:rPr>
          <w:noProof/>
          <w:lang w:val="en-US"/>
        </w:rPr>
        <w:t>21</w:t>
      </w:r>
      <w:r>
        <w:rPr>
          <w:noProof/>
        </w:rPr>
        <w:fldChar w:fldCharType="end"/>
      </w:r>
    </w:p>
    <w:p w:rsidR="0088093E" w:rsidRPr="00825563" w:rsidRDefault="0088093E" w:rsidP="0088093E">
      <w:pPr>
        <w:pStyle w:val="Einleitung"/>
        <w:numPr>
          <w:ilvl w:val="0"/>
          <w:numId w:val="0"/>
        </w:numPr>
        <w:rPr>
          <w:rFonts w:cs="Arial"/>
          <w:spacing w:val="-5"/>
          <w:sz w:val="22"/>
          <w:szCs w:val="22"/>
          <w:lang w:val="en-GB"/>
        </w:rPr>
      </w:pPr>
      <w:r w:rsidRPr="00825563">
        <w:rPr>
          <w:rFonts w:cs="Arial"/>
          <w:spacing w:val="-5"/>
          <w:sz w:val="22"/>
          <w:szCs w:val="22"/>
          <w:lang w:val="en-GB"/>
        </w:rPr>
        <w:lastRenderedPageBreak/>
        <w:fldChar w:fldCharType="end"/>
      </w:r>
    </w:p>
    <w:p w:rsidR="0088093E" w:rsidRPr="00825563" w:rsidRDefault="0088093E" w:rsidP="0088093E">
      <w:pPr>
        <w:rPr>
          <w:rFonts w:cs="Arial"/>
          <w:b/>
          <w:noProof/>
        </w:rPr>
        <w:sectPr w:rsidR="0088093E" w:rsidRPr="00825563">
          <w:pgSz w:w="11906" w:h="16838"/>
          <w:pgMar w:top="1418" w:right="1418" w:bottom="1134" w:left="1701" w:header="958" w:footer="958" w:gutter="0"/>
          <w:pgNumType w:start="1"/>
          <w:cols w:space="720"/>
        </w:sectPr>
      </w:pPr>
    </w:p>
    <w:p w:rsidR="0088093E" w:rsidRPr="00825563" w:rsidRDefault="0088093E" w:rsidP="0088093E">
      <w:pPr>
        <w:pStyle w:val="Einleitung"/>
        <w:numPr>
          <w:ilvl w:val="0"/>
          <w:numId w:val="30"/>
        </w:numPr>
        <w:ind w:left="0" w:firstLine="0"/>
        <w:rPr>
          <w:rFonts w:cs="Arial"/>
          <w:lang w:val="en-GB"/>
        </w:rPr>
      </w:pPr>
      <w:bookmarkStart w:id="5" w:name="_Toc472779859"/>
      <w:r w:rsidRPr="00825563">
        <w:rPr>
          <w:rFonts w:cs="Arial"/>
          <w:lang w:val="en-GB"/>
        </w:rPr>
        <w:lastRenderedPageBreak/>
        <w:t>Introduction (Dominic)</w:t>
      </w:r>
      <w:bookmarkEnd w:id="5"/>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contains an overview of the project. It describes what has been accomplished with the project and which topics are covered.</w:t>
      </w:r>
    </w:p>
    <w:p w:rsidR="0088093E" w:rsidRPr="00825563" w:rsidRDefault="0088093E" w:rsidP="0088093E">
      <w:pPr>
        <w:pStyle w:val="Heading2"/>
        <w:numPr>
          <w:ilvl w:val="1"/>
          <w:numId w:val="30"/>
        </w:numPr>
        <w:ind w:left="578" w:hanging="578"/>
        <w:rPr>
          <w:rFonts w:cs="Arial"/>
        </w:rPr>
      </w:pPr>
      <w:bookmarkStart w:id="6" w:name="_Toc472779860"/>
      <w:r w:rsidRPr="00825563">
        <w:rPr>
          <w:rFonts w:cs="Arial"/>
        </w:rPr>
        <w:t>What has been achieved?</w:t>
      </w:r>
      <w:bookmarkEnd w:id="6"/>
    </w:p>
    <w:p w:rsidR="0088093E" w:rsidRPr="00B15DA6" w:rsidRDefault="0088093E" w:rsidP="0088093E">
      <w:pPr>
        <w:pStyle w:val="BodyText"/>
        <w:rPr>
          <w:rFonts w:ascii="Arial" w:hAnsi="Arial" w:cs="Arial"/>
          <w:color w:val="00B050"/>
        </w:rPr>
      </w:pPr>
      <w:r w:rsidRPr="00B15DA6">
        <w:rPr>
          <w:rFonts w:ascii="Arial" w:hAnsi="Arial" w:cs="Arial"/>
          <w:color w:val="00B050"/>
        </w:rPr>
        <w:t>Within the scope of this project a prototype for methods of navigation in the virtual reality space has been created. This prototype contains five different methods of navigation</w:t>
      </w:r>
      <w:ins w:id="7" w:author="Groux Marcel (s)" w:date="2017-01-21T17:48:00Z">
        <w:r w:rsidR="004D27DB">
          <w:rPr>
            <w:rFonts w:ascii="Arial" w:hAnsi="Arial" w:cs="Arial"/>
            <w:color w:val="00B050"/>
          </w:rPr>
          <w:t>, f</w:t>
        </w:r>
        <w:r w:rsidR="0096348A">
          <w:rPr>
            <w:rFonts w:ascii="Arial" w:hAnsi="Arial" w:cs="Arial"/>
            <w:color w:val="00B050"/>
          </w:rPr>
          <w:t>rom these 5 we tested four movements methods with participants.</w:t>
        </w:r>
      </w:ins>
      <w:r w:rsidRPr="00B15DA6">
        <w:rPr>
          <w:rFonts w:ascii="Arial" w:hAnsi="Arial" w:cs="Arial"/>
          <w:color w:val="00B050"/>
        </w:rPr>
        <w:t xml:space="preserve"> </w:t>
      </w:r>
      <w:del w:id="8" w:author="Groux Marcel (s)" w:date="2017-01-21T17:48:00Z">
        <w:r w:rsidRPr="00B15DA6" w:rsidDel="004D27DB">
          <w:rPr>
            <w:rFonts w:ascii="Arial" w:hAnsi="Arial" w:cs="Arial"/>
            <w:color w:val="00B050"/>
          </w:rPr>
          <w:delText xml:space="preserve">covering the two main groups of navigation methods, teleporting and walking. </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To further use this prototype in upcoming projects a concept containing suggestions for using the different navigation methods</w:t>
      </w:r>
      <w:ins w:id="9" w:author="Groux Marcel (s)" w:date="2017-01-21T17:56:00Z">
        <w:r w:rsidR="0096348A">
          <w:rPr>
            <w:rFonts w:ascii="Arial" w:hAnsi="Arial" w:cs="Arial"/>
            <w:color w:val="00B050"/>
          </w:rPr>
          <w:t xml:space="preserve"> has been </w:t>
        </w:r>
        <w:proofErr w:type="spellStart"/>
        <w:r w:rsidR="0096348A">
          <w:rPr>
            <w:rFonts w:ascii="Arial" w:hAnsi="Arial" w:cs="Arial"/>
            <w:color w:val="00B050"/>
          </w:rPr>
          <w:t>created.</w:t>
        </w:r>
      </w:ins>
      <w:del w:id="10" w:author="Groux Marcel (s)" w:date="2017-01-21T17:57:00Z">
        <w:r w:rsidRPr="00B15DA6" w:rsidDel="0096348A">
          <w:rPr>
            <w:rFonts w:ascii="Arial" w:hAnsi="Arial" w:cs="Arial"/>
            <w:color w:val="00B050"/>
          </w:rPr>
          <w:delText xml:space="preserve">. </w:delText>
        </w:r>
      </w:del>
      <w:ins w:id="11" w:author="Groux Marcel (s)" w:date="2017-01-21T17:59:00Z">
        <w:r w:rsidR="0096348A">
          <w:rPr>
            <w:rFonts w:ascii="Arial" w:hAnsi="Arial" w:cs="Arial"/>
            <w:color w:val="00B050"/>
          </w:rPr>
          <w:t>We</w:t>
        </w:r>
        <w:proofErr w:type="spellEnd"/>
        <w:r w:rsidR="0096348A">
          <w:rPr>
            <w:rFonts w:ascii="Arial" w:hAnsi="Arial" w:cs="Arial"/>
            <w:color w:val="00B050"/>
          </w:rPr>
          <w:t xml:space="preserve"> also discuss further possible enhancements to the prototype.</w:t>
        </w:r>
      </w:ins>
    </w:p>
    <w:p w:rsidR="0088093E" w:rsidRPr="00825563" w:rsidRDefault="0088093E" w:rsidP="0088093E">
      <w:pPr>
        <w:pStyle w:val="Heading2"/>
        <w:numPr>
          <w:ilvl w:val="1"/>
          <w:numId w:val="30"/>
        </w:numPr>
        <w:ind w:left="578" w:hanging="578"/>
        <w:rPr>
          <w:rFonts w:cs="Arial"/>
        </w:rPr>
      </w:pPr>
      <w:bookmarkStart w:id="12" w:name="_Toc472779861"/>
      <w:r w:rsidRPr="00825563">
        <w:rPr>
          <w:rFonts w:cs="Arial"/>
        </w:rPr>
        <w:t>Why has it been done?</w:t>
      </w:r>
      <w:bookmarkEnd w:id="12"/>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prototype was created to analyse the navigation methods in the virtual reality and to create suggestions on which navigation method to use in which environment and / or scenario. </w:t>
      </w:r>
    </w:p>
    <w:p w:rsidR="0088093E" w:rsidRPr="00825563" w:rsidRDefault="0088093E" w:rsidP="0088093E">
      <w:pPr>
        <w:pStyle w:val="Heading2"/>
        <w:numPr>
          <w:ilvl w:val="1"/>
          <w:numId w:val="30"/>
        </w:numPr>
        <w:ind w:left="578" w:hanging="578"/>
        <w:rPr>
          <w:rFonts w:cs="Arial"/>
        </w:rPr>
      </w:pPr>
      <w:bookmarkStart w:id="13" w:name="_Toc472779862"/>
      <w:r w:rsidRPr="00825563">
        <w:rPr>
          <w:rFonts w:cs="Arial"/>
        </w:rPr>
        <w:t>How has it been achieved?</w:t>
      </w:r>
      <w:bookmarkEnd w:id="13"/>
    </w:p>
    <w:p w:rsidR="0088093E" w:rsidRPr="00B15DA6" w:rsidRDefault="0088093E" w:rsidP="0088093E">
      <w:pPr>
        <w:pStyle w:val="BodyText"/>
        <w:rPr>
          <w:rFonts w:ascii="Arial" w:hAnsi="Arial" w:cs="Arial"/>
          <w:color w:val="00B050"/>
        </w:rPr>
      </w:pPr>
      <w:r w:rsidRPr="00B15DA6">
        <w:rPr>
          <w:rFonts w:ascii="Arial" w:hAnsi="Arial" w:cs="Arial"/>
          <w:color w:val="00B050"/>
        </w:rPr>
        <w:t>The creation of the prototype can be divided into two parts. In the first part we research</w:t>
      </w:r>
      <w:ins w:id="14" w:author="Groux Marcel (s)" w:date="2017-01-21T17:48:00Z">
        <w:r w:rsidR="004D27DB">
          <w:rPr>
            <w:rFonts w:ascii="Arial" w:hAnsi="Arial" w:cs="Arial"/>
            <w:color w:val="00B050"/>
          </w:rPr>
          <w:t>ed</w:t>
        </w:r>
      </w:ins>
      <w:r w:rsidRPr="00B15DA6">
        <w:rPr>
          <w:rFonts w:ascii="Arial" w:hAnsi="Arial" w:cs="Arial"/>
          <w:color w:val="00B050"/>
        </w:rPr>
        <w:t xml:space="preserve"> many different navigation methods and their used parameters. Based on those we cho</w:t>
      </w:r>
      <w:del w:id="15" w:author="Groux Marcel (s)" w:date="2017-01-21T17:48:00Z">
        <w:r w:rsidRPr="00B15DA6" w:rsidDel="004D27DB">
          <w:rPr>
            <w:rFonts w:ascii="Arial" w:hAnsi="Arial" w:cs="Arial"/>
            <w:color w:val="00B050"/>
          </w:rPr>
          <w:delText>o</w:delText>
        </w:r>
      </w:del>
      <w:r w:rsidRPr="00B15DA6">
        <w:rPr>
          <w:rFonts w:ascii="Arial" w:hAnsi="Arial" w:cs="Arial"/>
          <w:color w:val="00B050"/>
        </w:rPr>
        <w:t xml:space="preserve">se </w:t>
      </w:r>
      <w:del w:id="16" w:author="Groux Marcel (s)" w:date="2017-01-21T17:49:00Z">
        <w:r w:rsidRPr="00B15DA6" w:rsidDel="004D27DB">
          <w:rPr>
            <w:rFonts w:ascii="Arial" w:hAnsi="Arial" w:cs="Arial"/>
            <w:color w:val="00B050"/>
          </w:rPr>
          <w:delText>a number of</w:delText>
        </w:r>
      </w:del>
      <w:ins w:id="17" w:author="Groux Marcel (s)" w:date="2017-01-21T17:49:00Z">
        <w:r w:rsidR="004D27DB">
          <w:rPr>
            <w:rFonts w:ascii="Arial" w:hAnsi="Arial" w:cs="Arial"/>
            <w:color w:val="00B050"/>
          </w:rPr>
          <w:t xml:space="preserve"> certain</w:t>
        </w:r>
      </w:ins>
      <w:r w:rsidRPr="00B15DA6">
        <w:rPr>
          <w:rFonts w:ascii="Arial" w:hAnsi="Arial" w:cs="Arial"/>
          <w:color w:val="00B050"/>
        </w:rPr>
        <w:t xml:space="preserve"> navigation methods </w:t>
      </w:r>
      <w:del w:id="18" w:author="Groux Marcel (s)" w:date="2017-01-21T17:49:00Z">
        <w:r w:rsidRPr="00B15DA6" w:rsidDel="004D27DB">
          <w:rPr>
            <w:rFonts w:ascii="Arial" w:hAnsi="Arial" w:cs="Arial"/>
            <w:color w:val="00B050"/>
          </w:rPr>
          <w:delText xml:space="preserve">we wanted </w:delText>
        </w:r>
      </w:del>
      <w:r w:rsidRPr="00B15DA6">
        <w:rPr>
          <w:rFonts w:ascii="Arial" w:hAnsi="Arial" w:cs="Arial"/>
          <w:color w:val="00B050"/>
        </w:rPr>
        <w:t xml:space="preserve">to implement and created a concept and idea how we imagined them to be implemented. The second part covers the implementation </w:t>
      </w:r>
      <w:del w:id="19" w:author="Groux Marcel (s)" w:date="2017-01-21T17:51:00Z">
        <w:r w:rsidRPr="00B15DA6" w:rsidDel="004D27DB">
          <w:rPr>
            <w:rFonts w:ascii="Arial" w:hAnsi="Arial" w:cs="Arial"/>
            <w:color w:val="00B050"/>
          </w:rPr>
          <w:delText xml:space="preserve">and various self-tests on a weekly basis </w:delText>
        </w:r>
      </w:del>
      <w:r w:rsidRPr="00B15DA6">
        <w:rPr>
          <w:rFonts w:ascii="Arial" w:hAnsi="Arial" w:cs="Arial"/>
          <w:color w:val="00B050"/>
        </w:rPr>
        <w:t xml:space="preserve">to create the prototype for the chosen navigation methods. </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Regarding the technical aspects, we used the game engine </w:t>
      </w:r>
      <w:proofErr w:type="spellStart"/>
      <w:r w:rsidRPr="00B15DA6">
        <w:rPr>
          <w:rFonts w:ascii="Arial" w:hAnsi="Arial" w:cs="Arial"/>
          <w:color w:val="00B050"/>
        </w:rPr>
        <w:t>UnrealEngine</w:t>
      </w:r>
      <w:proofErr w:type="spellEnd"/>
      <w:r w:rsidRPr="00B15DA6">
        <w:rPr>
          <w:rFonts w:ascii="Arial" w:hAnsi="Arial" w:cs="Arial"/>
          <w:color w:val="00B050"/>
        </w:rPr>
        <w:t xml:space="preserve"> 4 and the virtual reality device HTC </w:t>
      </w:r>
      <w:proofErr w:type="spellStart"/>
      <w:r w:rsidRPr="00B15DA6">
        <w:rPr>
          <w:rFonts w:ascii="Arial" w:hAnsi="Arial" w:cs="Arial"/>
          <w:color w:val="00B050"/>
        </w:rPr>
        <w:t>Vive</w:t>
      </w:r>
      <w:proofErr w:type="spellEnd"/>
      <w:r w:rsidRPr="00B15DA6">
        <w:rPr>
          <w:rFonts w:ascii="Arial" w:hAnsi="Arial" w:cs="Arial"/>
          <w:color w:val="00B050"/>
        </w:rPr>
        <w:t>.</w:t>
      </w:r>
    </w:p>
    <w:p w:rsidR="0088093E" w:rsidRPr="00825563" w:rsidRDefault="0088093E" w:rsidP="0088093E">
      <w:pPr>
        <w:pStyle w:val="Heading2"/>
        <w:numPr>
          <w:ilvl w:val="1"/>
          <w:numId w:val="30"/>
        </w:numPr>
        <w:ind w:left="578" w:hanging="578"/>
        <w:rPr>
          <w:rFonts w:cs="Arial"/>
        </w:rPr>
      </w:pPr>
      <w:bookmarkStart w:id="20" w:name="_Toc472779863"/>
      <w:r w:rsidRPr="00825563">
        <w:rPr>
          <w:rFonts w:cs="Arial"/>
        </w:rPr>
        <w:t>Readers Guide: How is the rest of the document constructed?</w:t>
      </w:r>
      <w:bookmarkEnd w:id="20"/>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document consists of two </w:t>
      </w:r>
      <w:del w:id="21" w:author="Groux Marcel (s)" w:date="2017-01-21T17:55:00Z">
        <w:r w:rsidRPr="00B15DA6" w:rsidDel="0096348A">
          <w:rPr>
            <w:rFonts w:ascii="Arial" w:hAnsi="Arial" w:cs="Arial"/>
            <w:color w:val="00B050"/>
          </w:rPr>
          <w:delText xml:space="preserve">separate </w:delText>
        </w:r>
      </w:del>
      <w:r w:rsidRPr="00B15DA6">
        <w:rPr>
          <w:rFonts w:ascii="Arial" w:hAnsi="Arial" w:cs="Arial"/>
          <w:color w:val="00B050"/>
        </w:rPr>
        <w:t xml:space="preserve">parts. The first one contains the theoretical aspects covering </w:t>
      </w:r>
      <w:del w:id="22" w:author="Groux Marcel (s)" w:date="2017-01-21T17:55:00Z">
        <w:r w:rsidRPr="00B15DA6" w:rsidDel="0096348A">
          <w:rPr>
            <w:rFonts w:ascii="Arial" w:hAnsi="Arial" w:cs="Arial"/>
            <w:color w:val="00B050"/>
          </w:rPr>
          <w:delText>the problem</w:delText>
        </w:r>
      </w:del>
      <w:ins w:id="23" w:author="Groux Marcel (s)" w:date="2017-01-21T17:55:00Z">
        <w:r w:rsidR="0096348A">
          <w:rPr>
            <w:rFonts w:ascii="Arial" w:hAnsi="Arial" w:cs="Arial"/>
            <w:color w:val="00B050"/>
          </w:rPr>
          <w:t>the goals</w:t>
        </w:r>
      </w:ins>
      <w:r w:rsidRPr="00B15DA6">
        <w:rPr>
          <w:rFonts w:ascii="Arial" w:hAnsi="Arial" w:cs="Arial"/>
          <w:color w:val="00B050"/>
        </w:rPr>
        <w:t xml:space="preserve"> and the research. The second part addresses the practical aspects of implementation</w:t>
      </w:r>
      <w:ins w:id="24" w:author="Groux Marcel (s)" w:date="2017-01-21T17:56:00Z">
        <w:r w:rsidR="0096348A">
          <w:rPr>
            <w:rFonts w:ascii="Arial" w:hAnsi="Arial" w:cs="Arial"/>
            <w:color w:val="00B050"/>
          </w:rPr>
          <w:t>,</w:t>
        </w:r>
      </w:ins>
      <w:r w:rsidRPr="00B15DA6">
        <w:rPr>
          <w:rFonts w:ascii="Arial" w:hAnsi="Arial" w:cs="Arial"/>
          <w:color w:val="00B050"/>
        </w:rPr>
        <w:t xml:space="preserve"> </w:t>
      </w:r>
      <w:del w:id="25" w:author="Groux Marcel (s)" w:date="2017-01-21T17:56:00Z">
        <w:r w:rsidRPr="00B15DA6" w:rsidDel="0096348A">
          <w:rPr>
            <w:rFonts w:ascii="Arial" w:hAnsi="Arial" w:cs="Arial"/>
            <w:color w:val="00B050"/>
          </w:rPr>
          <w:delText xml:space="preserve">and </w:delText>
        </w:r>
      </w:del>
      <w:r w:rsidRPr="00B15DA6">
        <w:rPr>
          <w:rFonts w:ascii="Arial" w:hAnsi="Arial" w:cs="Arial"/>
          <w:color w:val="00B050"/>
        </w:rPr>
        <w:t>testing</w:t>
      </w:r>
      <w:ins w:id="26" w:author="Groux Marcel (s)" w:date="2017-01-21T17:56:00Z">
        <w:r w:rsidR="0096348A">
          <w:rPr>
            <w:rFonts w:ascii="Arial" w:hAnsi="Arial" w:cs="Arial"/>
            <w:color w:val="00B050"/>
          </w:rPr>
          <w:t xml:space="preserve"> and suggestions</w:t>
        </w:r>
      </w:ins>
      <w:r w:rsidRPr="00B15DA6">
        <w:rPr>
          <w:rFonts w:ascii="Arial" w:hAnsi="Arial" w:cs="Arial"/>
          <w:color w:val="00B050"/>
        </w:rPr>
        <w:t>.</w:t>
      </w:r>
    </w:p>
    <w:p w:rsidR="0088093E" w:rsidRPr="00825563" w:rsidRDefault="0088093E" w:rsidP="0088093E">
      <w:pPr>
        <w:pStyle w:val="Heading1"/>
        <w:rPr>
          <w:rFonts w:cs="Arial"/>
        </w:rPr>
      </w:pPr>
      <w:bookmarkStart w:id="27" w:name="_Toc472779864"/>
      <w:r w:rsidRPr="00825563">
        <w:rPr>
          <w:rFonts w:cs="Arial"/>
        </w:rPr>
        <w:lastRenderedPageBreak/>
        <w:t>Initial Position</w:t>
      </w:r>
      <w:bookmarkEnd w:id="27"/>
    </w:p>
    <w:p w:rsidR="0088093E" w:rsidRPr="00825563" w:rsidRDefault="0088093E" w:rsidP="0088093E">
      <w:pPr>
        <w:pStyle w:val="Heading2"/>
        <w:numPr>
          <w:ilvl w:val="1"/>
          <w:numId w:val="30"/>
        </w:numPr>
        <w:ind w:left="578" w:hanging="578"/>
        <w:rPr>
          <w:rFonts w:cs="Arial"/>
        </w:rPr>
      </w:pPr>
      <w:bookmarkStart w:id="28" w:name="_Toc472779865"/>
      <w:r w:rsidRPr="00825563">
        <w:rPr>
          <w:rFonts w:cs="Arial"/>
        </w:rPr>
        <w:t>Introduction</w:t>
      </w:r>
      <w:bookmarkEnd w:id="28"/>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the initial position of the project will be introduced. The Application domain will be described and an overall scenario will be shown. Furthermore, the project goals and scope will be stated.</w:t>
      </w:r>
    </w:p>
    <w:p w:rsidR="0088093E" w:rsidRPr="00825563" w:rsidRDefault="0088093E" w:rsidP="0088093E">
      <w:pPr>
        <w:pStyle w:val="Heading2"/>
        <w:numPr>
          <w:ilvl w:val="1"/>
          <w:numId w:val="30"/>
        </w:numPr>
        <w:ind w:left="578" w:hanging="578"/>
        <w:rPr>
          <w:rFonts w:cs="Arial"/>
        </w:rPr>
      </w:pPr>
      <w:bookmarkStart w:id="29" w:name="_Toc472779866"/>
      <w:r w:rsidRPr="00825563">
        <w:rPr>
          <w:rFonts w:cs="Arial"/>
        </w:rPr>
        <w:t>Application domain</w:t>
      </w:r>
      <w:bookmarkEnd w:id="29"/>
    </w:p>
    <w:p w:rsidR="0088093E" w:rsidRPr="00B15DA6" w:rsidRDefault="0088093E" w:rsidP="0088093E">
      <w:pPr>
        <w:pStyle w:val="BodyText"/>
        <w:rPr>
          <w:rFonts w:ascii="Arial" w:hAnsi="Arial" w:cs="Arial"/>
          <w:color w:val="00B050"/>
        </w:rPr>
      </w:pPr>
      <w:r w:rsidRPr="00B15DA6">
        <w:rPr>
          <w:rFonts w:ascii="Arial" w:hAnsi="Arial" w:cs="Arial"/>
          <w:color w:val="00B050"/>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88093E" w:rsidRPr="00825563" w:rsidRDefault="0088093E" w:rsidP="0088093E">
      <w:pPr>
        <w:pStyle w:val="Heading2"/>
        <w:numPr>
          <w:ilvl w:val="1"/>
          <w:numId w:val="30"/>
        </w:numPr>
        <w:ind w:left="578" w:hanging="578"/>
        <w:rPr>
          <w:rFonts w:cs="Arial"/>
        </w:rPr>
      </w:pPr>
      <w:bookmarkStart w:id="30" w:name="_Toc472779867"/>
      <w:r w:rsidRPr="00825563">
        <w:rPr>
          <w:rFonts w:cs="Arial"/>
        </w:rPr>
        <w:t>Overall scenario</w:t>
      </w:r>
      <w:bookmarkEnd w:id="30"/>
    </w:p>
    <w:p w:rsidR="0088093E" w:rsidRPr="00B15DA6" w:rsidRDefault="0088093E" w:rsidP="0088093E">
      <w:pPr>
        <w:pStyle w:val="BodyText"/>
        <w:rPr>
          <w:rFonts w:ascii="Arial" w:hAnsi="Arial" w:cs="Arial"/>
          <w:color w:val="00B050"/>
        </w:rPr>
      </w:pPr>
      <w:r w:rsidRPr="00B15DA6">
        <w:rPr>
          <w:rFonts w:ascii="Arial" w:hAnsi="Arial" w:cs="Arial"/>
          <w:color w:val="00B050"/>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88093E" w:rsidRPr="00825563" w:rsidRDefault="0088093E" w:rsidP="0088093E">
      <w:pPr>
        <w:pStyle w:val="Heading3"/>
        <w:rPr>
          <w:rFonts w:cs="Arial"/>
        </w:rPr>
      </w:pPr>
      <w:bookmarkStart w:id="31" w:name="_Toc472779868"/>
      <w:r w:rsidRPr="00825563">
        <w:rPr>
          <w:rFonts w:cs="Arial"/>
        </w:rPr>
        <w:t>Target audience</w:t>
      </w:r>
      <w:bookmarkEnd w:id="31"/>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creation of the prototype is targeted for creators of virtual reality applications </w:t>
      </w:r>
      <w:del w:id="32" w:author="Groux Marcel (s)" w:date="2017-01-21T18:03:00Z">
        <w:r w:rsidRPr="00B15DA6" w:rsidDel="00B0754E">
          <w:rPr>
            <w:rFonts w:ascii="Arial" w:hAnsi="Arial" w:cs="Arial"/>
            <w:color w:val="00B050"/>
          </w:rPr>
          <w:delText xml:space="preserve">and / </w:delText>
        </w:r>
      </w:del>
      <w:r w:rsidRPr="00B15DA6">
        <w:rPr>
          <w:rFonts w:ascii="Arial" w:hAnsi="Arial" w:cs="Arial"/>
          <w:color w:val="00B050"/>
        </w:rPr>
        <w:t>or games used in a home environment.</w:t>
      </w:r>
    </w:p>
    <w:p w:rsidR="0088093E" w:rsidRPr="00825563" w:rsidRDefault="0088093E" w:rsidP="0088093E">
      <w:pPr>
        <w:pStyle w:val="Heading2"/>
        <w:numPr>
          <w:ilvl w:val="1"/>
          <w:numId w:val="30"/>
        </w:numPr>
        <w:ind w:left="578" w:hanging="578"/>
        <w:rPr>
          <w:rFonts w:cs="Arial"/>
        </w:rPr>
      </w:pPr>
      <w:bookmarkStart w:id="33" w:name="_Toc472779869"/>
      <w:r w:rsidRPr="00825563">
        <w:rPr>
          <w:rFonts w:cs="Arial"/>
        </w:rPr>
        <w:t>Project Goals</w:t>
      </w:r>
      <w:bookmarkEnd w:id="33"/>
    </w:p>
    <w:p w:rsidR="0088093E" w:rsidRPr="00B15DA6" w:rsidRDefault="0088093E" w:rsidP="0088093E">
      <w:pPr>
        <w:pStyle w:val="BodyText"/>
        <w:rPr>
          <w:rFonts w:ascii="Arial" w:hAnsi="Arial" w:cs="Arial"/>
          <w:color w:val="00B050"/>
        </w:rPr>
      </w:pPr>
      <w:r w:rsidRPr="00B15DA6">
        <w:rPr>
          <w:rFonts w:ascii="Arial" w:hAnsi="Arial" w:cs="Arial"/>
          <w:color w:val="00B050"/>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88093E" w:rsidRPr="00B15DA6" w:rsidRDefault="0088093E" w:rsidP="0088093E">
      <w:pPr>
        <w:pStyle w:val="BodyText"/>
        <w:rPr>
          <w:rFonts w:ascii="Arial" w:hAnsi="Arial" w:cs="Arial"/>
          <w:color w:val="00B050"/>
        </w:rPr>
      </w:pPr>
      <w:r w:rsidRPr="00B15DA6">
        <w:rPr>
          <w:rFonts w:ascii="Arial" w:hAnsi="Arial" w:cs="Arial"/>
          <w:color w:val="00B050"/>
        </w:rPr>
        <w:t>Finally, the concept contains a thorough scientific analysis of VR navigation and its parameters, elaborated in a scientific approach and reflecting the current state of research of the Virtual Reality Community as far as possible.</w:t>
      </w:r>
    </w:p>
    <w:p w:rsidR="0088093E" w:rsidRDefault="0088093E" w:rsidP="0088093E">
      <w:pPr>
        <w:pStyle w:val="BodyText"/>
        <w:rPr>
          <w:rFonts w:ascii="Arial" w:hAnsi="Arial" w:cs="Arial"/>
          <w:color w:val="00B050"/>
        </w:rPr>
      </w:pPr>
      <w:r w:rsidRPr="00B15DA6">
        <w:rPr>
          <w:rFonts w:ascii="Arial" w:hAnsi="Arial" w:cs="Arial"/>
          <w:color w:val="00B050"/>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34" w:name="_Toc472779870"/>
      <w:r w:rsidRPr="00825563">
        <w:rPr>
          <w:rFonts w:cs="Arial"/>
        </w:rPr>
        <w:lastRenderedPageBreak/>
        <w:t>Navigation Methods</w:t>
      </w:r>
      <w:bookmarkEnd w:id="34"/>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navigation methods will be elaborated in the prototype: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in Place</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Walking by Leaning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Scaled Walking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Teleporting</w:t>
      </w:r>
    </w:p>
    <w:p w:rsidR="0088093E" w:rsidRPr="00B15DA6" w:rsidRDefault="0088093E" w:rsidP="0088093E">
      <w:pPr>
        <w:pStyle w:val="BodyText"/>
        <w:numPr>
          <w:ilvl w:val="0"/>
          <w:numId w:val="33"/>
        </w:numPr>
        <w:rPr>
          <w:rFonts w:ascii="Arial" w:hAnsi="Arial" w:cs="Arial"/>
          <w:color w:val="00B050"/>
        </w:rPr>
      </w:pPr>
      <w:r w:rsidRPr="00B15DA6">
        <w:rPr>
          <w:rFonts w:ascii="Arial" w:hAnsi="Arial" w:cs="Arial"/>
          <w:color w:val="00B050"/>
        </w:rPr>
        <w:t>Jumping</w:t>
      </w:r>
    </w:p>
    <w:p w:rsidR="0088093E" w:rsidRPr="00B15DA6" w:rsidRDefault="0088093E" w:rsidP="0088093E">
      <w:pPr>
        <w:pStyle w:val="BodyText"/>
        <w:rPr>
          <w:rFonts w:ascii="Arial" w:hAnsi="Arial" w:cs="Arial"/>
          <w:color w:val="00B050"/>
        </w:rPr>
      </w:pPr>
      <w:r w:rsidRPr="00B15DA6">
        <w:rPr>
          <w:rFonts w:ascii="Arial" w:hAnsi="Arial" w:cs="Arial"/>
          <w:color w:val="00B050"/>
        </w:rPr>
        <w:t>Further details to each navigation method will be given in chapter ‘3.3</w:t>
      </w:r>
      <w:ins w:id="35" w:author="Groux Marcel (s)" w:date="2017-01-21T18:05:00Z">
        <w:r w:rsidR="00B0754E">
          <w:rPr>
            <w:rFonts w:ascii="Arial" w:hAnsi="Arial" w:cs="Arial"/>
            <w:color w:val="00B050"/>
          </w:rPr>
          <w:t>update?</w:t>
        </w:r>
      </w:ins>
      <w:r w:rsidRPr="00B15DA6">
        <w:rPr>
          <w:rFonts w:ascii="Arial" w:hAnsi="Arial" w:cs="Arial"/>
          <w:color w:val="00B050"/>
        </w:rPr>
        <w:t xml:space="preserve"> Research</w:t>
      </w:r>
      <w:ins w:id="36" w:author="Groux Marcel (s)" w:date="2017-01-21T18:05:00Z">
        <w:r w:rsidR="00B0754E">
          <w:rPr>
            <w:rFonts w:ascii="Arial" w:hAnsi="Arial" w:cs="Arial"/>
            <w:color w:val="00B050"/>
          </w:rPr>
          <w:t>ed</w:t>
        </w:r>
      </w:ins>
      <w:r w:rsidRPr="00B15DA6">
        <w:rPr>
          <w:rFonts w:ascii="Arial" w:hAnsi="Arial" w:cs="Arial"/>
          <w:color w:val="00B050"/>
        </w:rPr>
        <w:t xml:space="preserve"> Navigation Methods’.</w:t>
      </w:r>
    </w:p>
    <w:p w:rsidR="0088093E" w:rsidRPr="00825563" w:rsidRDefault="0088093E" w:rsidP="0088093E">
      <w:pPr>
        <w:pStyle w:val="Heading2"/>
        <w:numPr>
          <w:ilvl w:val="1"/>
          <w:numId w:val="30"/>
        </w:numPr>
        <w:ind w:left="578" w:hanging="578"/>
        <w:rPr>
          <w:rFonts w:cs="Arial"/>
        </w:rPr>
      </w:pPr>
      <w:bookmarkStart w:id="37" w:name="_Toc472779871"/>
      <w:r w:rsidRPr="00825563">
        <w:rPr>
          <w:rFonts w:cs="Arial"/>
        </w:rPr>
        <w:t>Project Scope</w:t>
      </w:r>
      <w:bookmarkEnd w:id="37"/>
    </w:p>
    <w:p w:rsidR="0088093E" w:rsidRPr="00B15DA6" w:rsidRDefault="0088093E" w:rsidP="0088093E">
      <w:pPr>
        <w:pStyle w:val="BodyText"/>
        <w:rPr>
          <w:rFonts w:ascii="Arial" w:hAnsi="Arial" w:cs="Arial"/>
          <w:color w:val="00B050"/>
        </w:rPr>
      </w:pPr>
      <w:r w:rsidRPr="00B15DA6">
        <w:rPr>
          <w:rFonts w:ascii="Arial" w:hAnsi="Arial" w:cs="Arial"/>
          <w:color w:val="00B050"/>
        </w:rPr>
        <w:t>Project contains the following emphases: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Research of navigation methods and their respective parameters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Creation of a concept of how to implement the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Implementation of the chosen navigation methods</w:t>
      </w:r>
    </w:p>
    <w:p w:rsidR="0088093E" w:rsidRPr="00B15DA6" w:rsidRDefault="0088093E" w:rsidP="0088093E">
      <w:pPr>
        <w:pStyle w:val="BodyText"/>
        <w:numPr>
          <w:ilvl w:val="0"/>
          <w:numId w:val="34"/>
        </w:numPr>
        <w:rPr>
          <w:rFonts w:ascii="Arial" w:hAnsi="Arial" w:cs="Arial"/>
          <w:color w:val="00B050"/>
        </w:rPr>
      </w:pPr>
      <w:r w:rsidRPr="00B15DA6">
        <w:rPr>
          <w:rFonts w:ascii="Arial" w:hAnsi="Arial" w:cs="Arial"/>
          <w:color w:val="00B050"/>
        </w:rPr>
        <w:t>Testing and analysis of the implemented navigation methods</w:t>
      </w:r>
    </w:p>
    <w:p w:rsidR="0088093E" w:rsidRPr="00825563" w:rsidRDefault="0088093E" w:rsidP="0088093E">
      <w:pPr>
        <w:pStyle w:val="Heading2"/>
        <w:numPr>
          <w:ilvl w:val="1"/>
          <w:numId w:val="30"/>
        </w:numPr>
        <w:ind w:left="578" w:hanging="578"/>
        <w:rPr>
          <w:rFonts w:cs="Arial"/>
        </w:rPr>
      </w:pPr>
      <w:bookmarkStart w:id="38" w:name="_Toc472779872"/>
      <w:r w:rsidRPr="00825563">
        <w:rPr>
          <w:rFonts w:cs="Arial"/>
        </w:rPr>
        <w:t>Limitations and Assumptions</w:t>
      </w:r>
      <w:bookmarkEnd w:id="38"/>
    </w:p>
    <w:p w:rsidR="0088093E" w:rsidRPr="00825563" w:rsidRDefault="0088093E" w:rsidP="0088093E">
      <w:pPr>
        <w:pStyle w:val="Heading3"/>
        <w:rPr>
          <w:rFonts w:cs="Arial"/>
        </w:rPr>
      </w:pPr>
      <w:bookmarkStart w:id="39" w:name="_Toc472779873"/>
      <w:r w:rsidRPr="00825563">
        <w:rPr>
          <w:rFonts w:cs="Arial"/>
        </w:rPr>
        <w:t>Limitations</w:t>
      </w:r>
      <w:bookmarkEnd w:id="39"/>
    </w:p>
    <w:p w:rsidR="0088093E" w:rsidRPr="00B15DA6" w:rsidDel="00B0754E" w:rsidRDefault="0088093E" w:rsidP="0088093E">
      <w:pPr>
        <w:pStyle w:val="BodyText"/>
        <w:rPr>
          <w:del w:id="40" w:author="Groux Marcel (s)" w:date="2017-01-21T18:07:00Z"/>
          <w:rFonts w:ascii="Arial" w:hAnsi="Arial" w:cs="Arial"/>
          <w:color w:val="00B050"/>
        </w:rPr>
      </w:pPr>
      <w:r w:rsidRPr="00B15DA6">
        <w:rPr>
          <w:rFonts w:ascii="Arial" w:hAnsi="Arial" w:cs="Arial"/>
          <w:color w:val="00B050"/>
        </w:rPr>
        <w:t>We researched far more navigation methods than we have had to implement and test. Due to that we had to limit the number of navigation methods we implement in our prototype. We ch</w:t>
      </w:r>
      <w:del w:id="41" w:author="Groux Marcel (s)" w:date="2017-01-21T18:06:00Z">
        <w:r w:rsidRPr="00B15DA6" w:rsidDel="00B0754E">
          <w:rPr>
            <w:rFonts w:ascii="Arial" w:hAnsi="Arial" w:cs="Arial"/>
            <w:color w:val="00B050"/>
          </w:rPr>
          <w:delText>o</w:delText>
        </w:r>
      </w:del>
      <w:r w:rsidRPr="00B15DA6">
        <w:rPr>
          <w:rFonts w:ascii="Arial" w:hAnsi="Arial" w:cs="Arial"/>
          <w:color w:val="00B050"/>
        </w:rPr>
        <w:t xml:space="preserve">ose the </w:t>
      </w:r>
      <w:ins w:id="42" w:author="Groux Marcel (s)" w:date="2017-01-21T18:07:00Z">
        <w:r w:rsidR="00B0754E">
          <w:rPr>
            <w:rFonts w:ascii="Arial" w:hAnsi="Arial" w:cs="Arial"/>
            <w:color w:val="00B050"/>
          </w:rPr>
          <w:t xml:space="preserve">one navigation method that is </w:t>
        </w:r>
      </w:ins>
      <w:ins w:id="43" w:author="Groux Marcel (s)" w:date="2017-01-21T18:08:00Z">
        <w:r w:rsidR="00B0754E">
          <w:rPr>
            <w:rFonts w:ascii="Arial" w:hAnsi="Arial" w:cs="Arial"/>
            <w:color w:val="00B050"/>
          </w:rPr>
          <w:t xml:space="preserve">extensively seen all over </w:t>
        </w:r>
        <w:proofErr w:type="spellStart"/>
        <w:r w:rsidR="00B0754E">
          <w:rPr>
            <w:rFonts w:ascii="Arial" w:hAnsi="Arial" w:cs="Arial"/>
            <w:color w:val="00B050"/>
          </w:rPr>
          <w:t>vr</w:t>
        </w:r>
      </w:ins>
      <w:proofErr w:type="spellEnd"/>
      <w:ins w:id="44" w:author="Groux Marcel (s)" w:date="2017-01-21T18:07:00Z">
        <w:r w:rsidR="00B0754E">
          <w:rPr>
            <w:rFonts w:ascii="Arial" w:hAnsi="Arial" w:cs="Arial"/>
            <w:color w:val="00B050"/>
          </w:rPr>
          <w:t xml:space="preserve">, namely teleportation. </w:t>
        </w:r>
      </w:ins>
      <w:del w:id="45" w:author="Groux Marcel (s)" w:date="2017-01-21T18:07:00Z">
        <w:r w:rsidRPr="00B15DA6" w:rsidDel="00B0754E">
          <w:rPr>
            <w:rFonts w:ascii="Arial" w:hAnsi="Arial" w:cs="Arial"/>
            <w:color w:val="00B050"/>
          </w:rPr>
          <w:delText>navigation methods that are commonly used and those that interested us personally the most.</w:delText>
        </w:r>
      </w:del>
    </w:p>
    <w:p w:rsidR="0088093E" w:rsidRPr="00B15DA6" w:rsidRDefault="0088093E" w:rsidP="0088093E">
      <w:pPr>
        <w:pStyle w:val="BodyText"/>
        <w:rPr>
          <w:rFonts w:ascii="Arial" w:hAnsi="Arial" w:cs="Arial"/>
          <w:color w:val="00B050"/>
        </w:rPr>
      </w:pPr>
      <w:r w:rsidRPr="00B15DA6">
        <w:rPr>
          <w:rFonts w:ascii="Arial" w:hAnsi="Arial" w:cs="Arial"/>
          <w:color w:val="00B050"/>
        </w:rPr>
        <w:t>Furthermore, we had to cancel the dynamic walking navigation method stated in the project agreement due to not having the time to implement it as well.</w:t>
      </w:r>
    </w:p>
    <w:p w:rsidR="0088093E" w:rsidRPr="00825563" w:rsidRDefault="0088093E" w:rsidP="0088093E">
      <w:pPr>
        <w:pStyle w:val="Heading3"/>
        <w:rPr>
          <w:rFonts w:cs="Arial"/>
        </w:rPr>
      </w:pPr>
      <w:bookmarkStart w:id="46" w:name="_Toc472779874"/>
      <w:r w:rsidRPr="00825563">
        <w:rPr>
          <w:rFonts w:cs="Arial"/>
        </w:rPr>
        <w:t>Assumptions</w:t>
      </w:r>
      <w:bookmarkEnd w:id="46"/>
    </w:p>
    <w:p w:rsidR="0088093E" w:rsidRPr="00B15DA6" w:rsidRDefault="0088093E" w:rsidP="0088093E">
      <w:pPr>
        <w:pStyle w:val="BodyText"/>
        <w:rPr>
          <w:rFonts w:ascii="Arial" w:hAnsi="Arial" w:cs="Arial"/>
          <w:color w:val="00B050"/>
        </w:rPr>
      </w:pPr>
      <w:r w:rsidRPr="00B15DA6">
        <w:rPr>
          <w:rFonts w:ascii="Arial" w:hAnsi="Arial" w:cs="Arial"/>
          <w:color w:val="00B050"/>
        </w:rPr>
        <w:t>There were no assumptions to be held.</w:t>
      </w:r>
    </w:p>
    <w:p w:rsidR="0088093E" w:rsidRPr="00825563" w:rsidRDefault="0088093E" w:rsidP="0088093E">
      <w:pPr>
        <w:rPr>
          <w:rFonts w:cs="Arial"/>
          <w:b/>
          <w:noProof/>
          <w:sz w:val="28"/>
        </w:rPr>
      </w:pPr>
      <w:r w:rsidRPr="00825563">
        <w:rPr>
          <w:rFonts w:cs="Arial"/>
        </w:rPr>
        <w:br w:type="page"/>
      </w:r>
    </w:p>
    <w:p w:rsidR="0088093E" w:rsidRPr="00825563" w:rsidRDefault="0088093E" w:rsidP="0088093E">
      <w:pPr>
        <w:pStyle w:val="Heading1"/>
        <w:rPr>
          <w:rFonts w:cs="Arial"/>
        </w:rPr>
      </w:pPr>
      <w:bookmarkStart w:id="47" w:name="_Toc472779875"/>
      <w:r w:rsidRPr="00825563">
        <w:rPr>
          <w:rFonts w:cs="Arial"/>
        </w:rPr>
        <w:lastRenderedPageBreak/>
        <w:t>Research</w:t>
      </w:r>
      <w:bookmarkEnd w:id="47"/>
    </w:p>
    <w:p w:rsidR="0088093E" w:rsidRPr="00825563" w:rsidRDefault="0088093E" w:rsidP="0088093E">
      <w:pPr>
        <w:pStyle w:val="Heading2"/>
        <w:numPr>
          <w:ilvl w:val="1"/>
          <w:numId w:val="30"/>
        </w:numPr>
        <w:ind w:left="578" w:hanging="578"/>
        <w:rPr>
          <w:rFonts w:cs="Arial"/>
        </w:rPr>
      </w:pPr>
      <w:bookmarkStart w:id="48" w:name="_Toc472779876"/>
      <w:r w:rsidRPr="00825563">
        <w:rPr>
          <w:rFonts w:cs="Arial"/>
        </w:rPr>
        <w:t>Introduction</w:t>
      </w:r>
      <w:bookmarkEnd w:id="48"/>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In this Chapter we discuss the problem of our project and show results of our research in the field of the application domain</w:t>
      </w:r>
      <w:ins w:id="49" w:author="Groux Marcel (s)" w:date="2017-01-21T18:25:00Z">
        <w:r w:rsidR="00EF53FE">
          <w:rPr>
            <w:rFonts w:ascii="Arial" w:hAnsi="Arial" w:cs="Arial"/>
            <w:color w:val="00B050"/>
          </w:rPr>
          <w:t>.</w:t>
        </w:r>
      </w:ins>
    </w:p>
    <w:p w:rsidR="0088093E" w:rsidRPr="00825563" w:rsidRDefault="0088093E" w:rsidP="0088093E">
      <w:pPr>
        <w:pStyle w:val="Heading2"/>
        <w:numPr>
          <w:ilvl w:val="1"/>
          <w:numId w:val="30"/>
        </w:numPr>
        <w:ind w:left="578" w:hanging="578"/>
        <w:rPr>
          <w:rFonts w:cs="Arial"/>
        </w:rPr>
      </w:pPr>
      <w:bookmarkStart w:id="50" w:name="_Toc472779877"/>
      <w:r w:rsidRPr="00825563">
        <w:rPr>
          <w:rFonts w:cs="Arial"/>
        </w:rPr>
        <w:t>Problem</w:t>
      </w:r>
      <w:bookmarkEnd w:id="50"/>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community provides a variety of implementation and methods for the navigation in the Virtual Reality space. Many of those </w:t>
      </w:r>
      <w:del w:id="51" w:author="Groux Marcel (s)" w:date="2017-01-21T18:26:00Z">
        <w:r w:rsidRPr="00B15DA6" w:rsidDel="00EF53FE">
          <w:rPr>
            <w:rFonts w:ascii="Arial" w:hAnsi="Arial" w:cs="Arial"/>
            <w:color w:val="00B050"/>
          </w:rPr>
          <w:delText xml:space="preserve">however </w:delText>
        </w:r>
      </w:del>
      <w:r w:rsidRPr="00B15DA6">
        <w:rPr>
          <w:rFonts w:ascii="Arial" w:hAnsi="Arial" w:cs="Arial"/>
          <w:color w:val="00B050"/>
        </w:rPr>
        <w:t xml:space="preserve">couldn’t be tested and analysed scientifically. Furthermore, the already existing scientifically elaborated concepts are not necessarily suited for the new VR Hardware and the User- Space available for the VR-setup, like the HTC </w:t>
      </w:r>
      <w:proofErr w:type="spellStart"/>
      <w:r w:rsidRPr="00B15DA6">
        <w:rPr>
          <w:rFonts w:ascii="Arial" w:hAnsi="Arial" w:cs="Arial"/>
          <w:color w:val="00B050"/>
        </w:rPr>
        <w:t>Vive</w:t>
      </w:r>
      <w:proofErr w:type="spellEnd"/>
      <w:r w:rsidRPr="00B15DA6">
        <w:rPr>
          <w:rFonts w:ascii="Arial" w:hAnsi="Arial" w:cs="Arial"/>
          <w:color w:val="00B050"/>
        </w:rPr>
        <w:t xml:space="preserve"> or the Oculus Rift, and the usage in a productive application with users that have varying know-how and experience in Virtual Reality.</w:t>
      </w:r>
    </w:p>
    <w:p w:rsidR="0088093E" w:rsidRPr="00825563" w:rsidRDefault="0088093E" w:rsidP="0088093E">
      <w:pPr>
        <w:pStyle w:val="Heading2"/>
        <w:numPr>
          <w:ilvl w:val="1"/>
          <w:numId w:val="30"/>
        </w:numPr>
        <w:ind w:left="578" w:hanging="578"/>
        <w:rPr>
          <w:rFonts w:cs="Arial"/>
        </w:rPr>
      </w:pPr>
      <w:bookmarkStart w:id="52" w:name="_Toc472779878"/>
      <w:r w:rsidRPr="00825563">
        <w:rPr>
          <w:rFonts w:cs="Arial"/>
        </w:rPr>
        <w:t>Researched Navigation Methods</w:t>
      </w:r>
      <w:bookmarkEnd w:id="52"/>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As described in chapter </w:t>
      </w:r>
      <w:r w:rsidRPr="00B15DA6">
        <w:rPr>
          <w:rFonts w:ascii="Arial" w:hAnsi="Arial" w:cs="Arial"/>
          <w:i/>
          <w:color w:val="00B050"/>
        </w:rPr>
        <w:t>‘2.6 Limitations and Assumptions’</w:t>
      </w:r>
      <w:r w:rsidRPr="00B15DA6">
        <w:rPr>
          <w:rFonts w:ascii="Arial" w:hAnsi="Arial" w:cs="Arial"/>
          <w:color w:val="00B050"/>
        </w:rPr>
        <w:t xml:space="preserve"> we researched far more navigation methods than we could implement in the prototype. Therefore, the chapter is divided into two parts either covering the implemented methods or the various other researched navigation methods.</w:t>
      </w:r>
    </w:p>
    <w:p w:rsidR="0088093E" w:rsidRPr="00B15DA6" w:rsidRDefault="0088093E" w:rsidP="0088093E">
      <w:pPr>
        <w:pStyle w:val="BodyText"/>
        <w:rPr>
          <w:rFonts w:ascii="Arial" w:hAnsi="Arial" w:cs="Arial"/>
          <w:color w:val="00B050"/>
        </w:rPr>
      </w:pPr>
      <w:r w:rsidRPr="00B15DA6">
        <w:rPr>
          <w:rFonts w:ascii="Arial" w:hAnsi="Arial" w:cs="Arial"/>
          <w:color w:val="00B050"/>
        </w:rPr>
        <w:t>Each navigation methods contains the following properties:</w:t>
      </w:r>
    </w:p>
    <w:p w:rsidR="0088093E" w:rsidRPr="00B15DA6" w:rsidRDefault="0088093E" w:rsidP="0088093E">
      <w:pPr>
        <w:pStyle w:val="BodyText"/>
        <w:rPr>
          <w:rFonts w:ascii="Arial" w:hAnsi="Arial" w:cs="Arial"/>
          <w:color w:val="00B050"/>
        </w:rPr>
      </w:pP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Short description of the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Does the user need to do move his body in order to activate a navigation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potentially needed parameters</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List of potential problems concerning the implementation and usage of the method.</w:t>
            </w:r>
          </w:p>
        </w:tc>
      </w:tr>
    </w:tbl>
    <w:p w:rsidR="0088093E" w:rsidRPr="00825563" w:rsidRDefault="0088093E" w:rsidP="0088093E">
      <w:pPr>
        <w:rPr>
          <w:rFonts w:cs="Arial"/>
        </w:rPr>
      </w:pPr>
      <w:r w:rsidRPr="00825563">
        <w:rPr>
          <w:rFonts w:cs="Arial"/>
        </w:rPr>
        <w:br w:type="page"/>
      </w:r>
    </w:p>
    <w:p w:rsidR="0088093E" w:rsidRPr="00825563" w:rsidRDefault="0088093E" w:rsidP="0088093E">
      <w:pPr>
        <w:pStyle w:val="Heading3"/>
        <w:rPr>
          <w:rFonts w:cs="Arial"/>
        </w:rPr>
      </w:pPr>
      <w:bookmarkStart w:id="53" w:name="_Toc472779879"/>
      <w:r w:rsidRPr="00825563">
        <w:rPr>
          <w:rFonts w:cs="Arial"/>
        </w:rPr>
        <w:t>Implemented Navigation Methods</w:t>
      </w:r>
      <w:bookmarkEnd w:id="53"/>
    </w:p>
    <w:p w:rsidR="0088093E" w:rsidRPr="00825563" w:rsidRDefault="0088093E" w:rsidP="0088093E">
      <w:pPr>
        <w:pStyle w:val="Heading4"/>
        <w:numPr>
          <w:ilvl w:val="3"/>
          <w:numId w:val="30"/>
        </w:numPr>
        <w:rPr>
          <w:rFonts w:cs="Arial"/>
        </w:rPr>
      </w:pPr>
      <w:r w:rsidRPr="00825563">
        <w:rPr>
          <w:rFonts w:cs="Arial"/>
        </w:rPr>
        <w:t>Walking in Place (WIP)</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 place without changing his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 xml:space="preserve">Yes, the user needs to move his arms in a walking movement. </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 in the virtual reality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the character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Which inputs does the user have to give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 of the user</w:t>
            </w:r>
          </w:p>
        </w:tc>
      </w:tr>
    </w:tbl>
    <w:p w:rsidR="0088093E" w:rsidRPr="00825563" w:rsidRDefault="0088093E" w:rsidP="0088093E">
      <w:pPr>
        <w:rPr>
          <w:rFonts w:cs="Arial"/>
          <w:b/>
          <w:spacing w:val="-4"/>
          <w:kern w:val="28"/>
        </w:rPr>
      </w:pPr>
    </w:p>
    <w:p w:rsidR="0088093E" w:rsidRPr="00825563" w:rsidRDefault="0088093E" w:rsidP="0088093E">
      <w:pPr>
        <w:pStyle w:val="Heading4"/>
        <w:numPr>
          <w:ilvl w:val="3"/>
          <w:numId w:val="30"/>
        </w:numPr>
        <w:rPr>
          <w:rFonts w:cs="Arial"/>
        </w:rPr>
      </w:pPr>
      <w:r w:rsidRPr="00825563">
        <w:rPr>
          <w:rFonts w:cs="Arial"/>
        </w:rPr>
        <w:t>Walking by Leaning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leans towards the direction he wants to walk to.</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due to not moving in the room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Detection of leaning degree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b/>
          <w:spacing w:val="-4"/>
          <w:kern w:val="28"/>
        </w:rPr>
      </w:pPr>
      <w:r w:rsidRPr="00825563">
        <w:rPr>
          <w:rFonts w:cs="Arial"/>
        </w:rPr>
        <w:br w:type="page"/>
      </w:r>
    </w:p>
    <w:p w:rsidR="0088093E" w:rsidRPr="00825563" w:rsidRDefault="0088093E" w:rsidP="0088093E">
      <w:pPr>
        <w:pStyle w:val="Heading4"/>
        <w:numPr>
          <w:ilvl w:val="3"/>
          <w:numId w:val="30"/>
        </w:numPr>
        <w:rPr>
          <w:rFonts w:cs="Arial"/>
        </w:rPr>
      </w:pPr>
      <w:r w:rsidRPr="00825563">
        <w:rPr>
          <w:rFonts w:cs="Arial"/>
        </w:rPr>
        <w:t>Scaled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the predefined space of the room. His physical translocation will be scaled up in the virtual reality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room to activate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has to lean in order to trigger the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Pointed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points towards a location he wants to teleport to. With clicking on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move around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only needed movement is to point towards a location and pressing a button.</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the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lastRenderedPageBreak/>
        <w:t>Jumping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jumps in place.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location in the room in order to trigger the virtual movement.</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jump in place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other navigation methods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Physical exhaustion</w:t>
            </w:r>
          </w:p>
        </w:tc>
      </w:tr>
    </w:tbl>
    <w:p w:rsidR="0088093E" w:rsidRPr="00825563" w:rsidRDefault="0088093E" w:rsidP="0088093E">
      <w:pPr>
        <w:pStyle w:val="Heading3"/>
        <w:rPr>
          <w:rFonts w:cs="Arial"/>
        </w:rPr>
      </w:pPr>
      <w:bookmarkStart w:id="54" w:name="_Toc472779880"/>
      <w:r w:rsidRPr="00825563">
        <w:rPr>
          <w:rFonts w:cs="Arial"/>
        </w:rPr>
        <w:t>Other Navigation Methods</w:t>
      </w:r>
      <w:bookmarkEnd w:id="54"/>
    </w:p>
    <w:p w:rsidR="0088093E" w:rsidRPr="00825563" w:rsidRDefault="0088093E" w:rsidP="0088093E">
      <w:pPr>
        <w:pStyle w:val="Heading4"/>
        <w:numPr>
          <w:ilvl w:val="3"/>
          <w:numId w:val="30"/>
        </w:numPr>
        <w:rPr>
          <w:rFonts w:cs="Arial"/>
        </w:rPr>
      </w:pPr>
      <w:r w:rsidRPr="00825563">
        <w:rPr>
          <w:rFonts w:cs="Arial"/>
        </w:rPr>
        <w:t>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inside a given space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virtual location is based on the physical location in the room.</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around in order to activate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Dynamic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walks like in scaled Walking. The intention of the user is detected.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w:t>
            </w:r>
            <w:r w:rsidRPr="00DE6615">
              <w:rPr>
                <w:rFonts w:ascii="Arial" w:hAnsi="Arial" w:cs="Arial"/>
                <w:b/>
                <w:bCs/>
                <w:color w:val="00B050"/>
              </w:rPr>
              <w:lastRenderedPageBreak/>
              <w:t>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lastRenderedPageBreak/>
              <w:t>Yes, the virtual position is based on the user’s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needs to walk in the physical room.</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Auto Walking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down at his feet and starts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his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needs only to look at his feet in order to trigger the virtual movement.</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stop to walk?</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Walking by Button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presses a button on the controller to walk.</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change of the location by the user in the room needed.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a button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Gaze-directed Teleport</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towards a location he wants to teleport to. With pressing a button, he teleports to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required to activate the method.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pressing a button is the only needed physical action by the user.</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 after teleporting (wall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Room-to-Room-Teleportation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selects a room he wants to teleport to. By clicking a button, he teleports to the selected room. His location inside the room is dependent of the current location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lastRenderedPageBreak/>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teleport</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Combining with other methods for walking in the rooms</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Zoomed Teleportation</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looks into the direction he wants to teleport. With clicking a button, he zooms in on that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is not required to walk in the physical space.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actions by the user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 of zooming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transition</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Climbing</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climbs up a wall by using his hand to pull himself up.</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physical location of the user does not change.</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is required to move his hand as if he is climbing up a wall.</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 (head)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14618E"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Probably needs to be combined with another method.</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 xml:space="preserve">Flying </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by using his hand / controllers like wings to navigate horizontally and vertically.</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lastRenderedPageBreak/>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translocation in the physical room required.</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Yes, the user uses his hand / arms like wings of a plane.</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Location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Scale-rate</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When does it start to fly?</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rPr>
          <w:rFonts w:cs="Arial"/>
        </w:rPr>
      </w:pPr>
    </w:p>
    <w:p w:rsidR="0088093E" w:rsidRPr="00825563" w:rsidRDefault="0088093E" w:rsidP="0088093E">
      <w:pPr>
        <w:pStyle w:val="Heading4"/>
        <w:numPr>
          <w:ilvl w:val="3"/>
          <w:numId w:val="30"/>
        </w:numPr>
        <w:rPr>
          <w:rFonts w:cs="Arial"/>
        </w:rPr>
      </w:pPr>
      <w:r w:rsidRPr="00825563">
        <w:rPr>
          <w:rFonts w:cs="Arial"/>
        </w:rPr>
        <w:t>Flying II</w:t>
      </w:r>
    </w:p>
    <w:tbl>
      <w:tblPr>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DE6615" w:rsidRPr="0014618E" w:rsidTr="00DE6615">
        <w:trPr>
          <w:trHeight w:val="567"/>
        </w:trPr>
        <w:tc>
          <w:tcPr>
            <w:tcW w:w="2268"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Description</w:t>
            </w:r>
          </w:p>
        </w:tc>
        <w:tc>
          <w:tcPr>
            <w:tcW w:w="6655" w:type="dxa"/>
            <w:tcBorders>
              <w:top w:val="single" w:sz="12" w:space="0" w:color="7F7F7F"/>
              <w:left w:val="single" w:sz="12" w:space="0" w:color="7F7F7F"/>
              <w:bottom w:val="single" w:sz="4" w:space="0" w:color="F3F2F2"/>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The user flies through the virtual world by pressing buttons</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Translocation</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the user does not need to change the physical location.</w:t>
            </w:r>
          </w:p>
        </w:tc>
      </w:tr>
      <w:tr w:rsidR="00DE6615" w:rsidRPr="0014618E"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Physical Movement</w:t>
            </w:r>
          </w:p>
        </w:tc>
        <w:tc>
          <w:tcPr>
            <w:tcW w:w="6655" w:type="dxa"/>
            <w:tcBorders>
              <w:top w:val="single" w:sz="4" w:space="0" w:color="D0CECE"/>
              <w:left w:val="single" w:sz="12" w:space="0" w:color="7F7F7F"/>
              <w:bottom w:val="single" w:sz="4" w:space="0" w:color="D0CECE"/>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No, no physical movement besides pressing the buttons needed.</w:t>
            </w:r>
          </w:p>
        </w:tc>
      </w:tr>
      <w:tr w:rsidR="00DE6615" w:rsidRPr="00B15DA6" w:rsidTr="00DE6615">
        <w:trPr>
          <w:trHeight w:val="567"/>
        </w:trPr>
        <w:tc>
          <w:tcPr>
            <w:tcW w:w="2268"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Parameters</w:t>
            </w:r>
          </w:p>
        </w:tc>
        <w:tc>
          <w:tcPr>
            <w:tcW w:w="6655" w:type="dxa"/>
            <w:tcBorders>
              <w:top w:val="single" w:sz="4" w:space="0" w:color="D0CECE"/>
              <w:left w:val="single" w:sz="12" w:space="0" w:color="7F7F7F"/>
              <w:bottom w:val="single" w:sz="4" w:space="0" w:color="D0CECE"/>
              <w:right w:val="single" w:sz="12" w:space="0" w:color="7F7F7F"/>
            </w:tcBorders>
            <w:shd w:val="clear" w:color="auto" w:fill="F2F2F2"/>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Speed</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Acceleration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Deceleration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Scaling</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Camera direction</w:t>
            </w:r>
          </w:p>
        </w:tc>
      </w:tr>
      <w:tr w:rsidR="00DE6615" w:rsidRPr="00B15DA6" w:rsidTr="00DE6615">
        <w:trPr>
          <w:trHeight w:val="567"/>
        </w:trPr>
        <w:tc>
          <w:tcPr>
            <w:tcW w:w="2268" w:type="dxa"/>
            <w:tcBorders>
              <w:top w:val="single" w:sz="4" w:space="0" w:color="F3F2F2"/>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Problems</w:t>
            </w:r>
          </w:p>
        </w:tc>
        <w:tc>
          <w:tcPr>
            <w:tcW w:w="6655" w:type="dxa"/>
            <w:tcBorders>
              <w:top w:val="single" w:sz="4" w:space="0" w:color="D0CECE"/>
              <w:left w:val="single" w:sz="12" w:space="0" w:color="7F7F7F"/>
              <w:bottom w:val="single" w:sz="12" w:space="0" w:color="7F7F7F"/>
              <w:right w:val="single" w:sz="12" w:space="0" w:color="7F7F7F"/>
            </w:tcBorders>
            <w:shd w:val="clear" w:color="auto" w:fill="auto"/>
            <w:vAlign w:val="center"/>
            <w:hideMark/>
          </w:tcPr>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Wall collision</w:t>
            </w:r>
          </w:p>
          <w:p w:rsidR="0088093E" w:rsidRPr="00DE6615" w:rsidRDefault="0088093E" w:rsidP="00DE6615">
            <w:pPr>
              <w:pStyle w:val="BodyText"/>
              <w:numPr>
                <w:ilvl w:val="0"/>
                <w:numId w:val="35"/>
              </w:numPr>
              <w:ind w:left="290" w:hanging="290"/>
              <w:jc w:val="left"/>
              <w:rPr>
                <w:rFonts w:ascii="Arial" w:hAnsi="Arial" w:cs="Arial"/>
                <w:color w:val="00B050"/>
              </w:rPr>
            </w:pPr>
            <w:r w:rsidRPr="00DE6615">
              <w:rPr>
                <w:rFonts w:ascii="Arial" w:hAnsi="Arial" w:cs="Arial"/>
                <w:color w:val="00B050"/>
              </w:rPr>
              <w:t>Motion sickness</w:t>
            </w:r>
          </w:p>
        </w:tc>
      </w:tr>
    </w:tbl>
    <w:p w:rsidR="0088093E" w:rsidRPr="00825563" w:rsidRDefault="0088093E" w:rsidP="0088093E">
      <w:pPr>
        <w:pStyle w:val="Heading3"/>
        <w:rPr>
          <w:rFonts w:cs="Arial"/>
        </w:rPr>
      </w:pPr>
      <w:bookmarkStart w:id="55" w:name="_Toc472779881"/>
      <w:r w:rsidRPr="00825563">
        <w:rPr>
          <w:rFonts w:cs="Arial"/>
        </w:rPr>
        <w:t xml:space="preserve">Researched Parameters </w:t>
      </w:r>
      <w:bookmarkEnd w:id="55"/>
    </w:p>
    <w:p w:rsidR="0088093E" w:rsidRPr="0014618E" w:rsidRDefault="0088093E" w:rsidP="0088093E">
      <w:pPr>
        <w:pStyle w:val="BodyText"/>
        <w:rPr>
          <w:rFonts w:ascii="Arial" w:hAnsi="Arial" w:cs="Arial"/>
          <w:color w:val="00B050"/>
        </w:rPr>
      </w:pPr>
      <w:bookmarkStart w:id="56" w:name="_Toc472779882"/>
      <w:r w:rsidRPr="0014618E">
        <w:rPr>
          <w:rFonts w:ascii="Arial" w:hAnsi="Arial" w:cs="Arial"/>
          <w:color w:val="00B050"/>
        </w:rPr>
        <w:t>The following parameters we researched are possible to be used to track and change for different Navigation methods</w:t>
      </w:r>
    </w:p>
    <w:p w:rsidR="0088093E" w:rsidRDefault="0088093E" w:rsidP="0088093E">
      <w:pPr>
        <w:pStyle w:val="Heading4"/>
      </w:pPr>
      <w:r w:rsidRPr="00587DFA">
        <w:lastRenderedPageBreak/>
        <w:t>Location</w:t>
      </w:r>
      <w:r>
        <w:t xml:space="preserve"> / Rotation</w:t>
      </w:r>
      <w:r w:rsidRPr="00587DFA">
        <w:t xml:space="preserve"> (Head-Gear)</w:t>
      </w:r>
    </w:p>
    <w:p w:rsidR="0088093E" w:rsidRPr="0014618E" w:rsidRDefault="0088093E" w:rsidP="0088093E">
      <w:pPr>
        <w:pStyle w:val="BodyText"/>
        <w:rPr>
          <w:rFonts w:ascii="Arial" w:hAnsi="Arial" w:cs="Arial"/>
          <w:color w:val="00B050"/>
        </w:rPr>
      </w:pPr>
      <w:r w:rsidRPr="0014618E">
        <w:rPr>
          <w:rFonts w:ascii="Arial" w:hAnsi="Arial" w:cs="Arial"/>
          <w:color w:val="00B050"/>
        </w:rPr>
        <w:t>This parameter gives us access to the current location of the Head Mounted Device and can be used for scaled walking. It also gives acces</w:t>
      </w:r>
      <w:r>
        <w:rPr>
          <w:rFonts w:ascii="Arial" w:hAnsi="Arial" w:cs="Arial"/>
          <w:color w:val="00B050"/>
        </w:rPr>
        <w:t>s</w:t>
      </w:r>
      <w:r w:rsidRPr="0014618E">
        <w:rPr>
          <w:rFonts w:ascii="Arial" w:hAnsi="Arial" w:cs="Arial"/>
          <w:color w:val="00B050"/>
        </w:rPr>
        <w:t xml:space="preserve"> to the current rotation of the Head Mounted Device, which can be used for a leaning navigation method, also for determining where the User looks at.</w:t>
      </w:r>
    </w:p>
    <w:p w:rsidR="0088093E" w:rsidRDefault="0088093E" w:rsidP="0088093E">
      <w:pPr>
        <w:pStyle w:val="Heading4"/>
      </w:pPr>
      <w:r>
        <w:t>Camera Direction</w:t>
      </w:r>
    </w:p>
    <w:p w:rsidR="0088093E" w:rsidRPr="0014618E" w:rsidRDefault="0088093E" w:rsidP="0088093E">
      <w:pPr>
        <w:pStyle w:val="BodyText"/>
        <w:rPr>
          <w:rFonts w:ascii="Arial" w:hAnsi="Arial" w:cs="Arial"/>
          <w:color w:val="00B050"/>
        </w:rPr>
      </w:pPr>
      <w:r w:rsidRPr="0014618E">
        <w:rPr>
          <w:rFonts w:ascii="Arial" w:hAnsi="Arial" w:cs="Arial"/>
          <w:color w:val="00B050"/>
        </w:rPr>
        <w:t>The camera direction can be determined from the Head Mounted Device rotation. It is used for locomotion of the user in the current gaze (camera) direction.</w:t>
      </w:r>
    </w:p>
    <w:p w:rsidR="0088093E" w:rsidRDefault="0088093E" w:rsidP="0088093E">
      <w:pPr>
        <w:pStyle w:val="Heading4"/>
      </w:pPr>
      <w:r>
        <w:t xml:space="preserve">Location/ Rotation </w:t>
      </w:r>
      <w:r w:rsidRPr="00587DFA">
        <w:t>(Hand-Controller)</w:t>
      </w:r>
    </w:p>
    <w:p w:rsidR="0088093E" w:rsidRPr="0014618E" w:rsidRDefault="0088093E" w:rsidP="0088093E">
      <w:pPr>
        <w:pStyle w:val="BodyText"/>
        <w:rPr>
          <w:rFonts w:ascii="Arial" w:hAnsi="Arial" w:cs="Arial"/>
          <w:color w:val="00B050"/>
        </w:rPr>
      </w:pPr>
      <w:r w:rsidRPr="0014618E">
        <w:rPr>
          <w:rFonts w:ascii="Arial" w:hAnsi="Arial" w:cs="Arial"/>
          <w:color w:val="00B050"/>
        </w:rPr>
        <w:t>The Hand Controllers can especially be used to detect special navigation methods like walking in place, where the User swings his arms to move. Or even swimming motions to swim in virtual water.</w:t>
      </w:r>
    </w:p>
    <w:p w:rsidR="0088093E" w:rsidRDefault="0088093E" w:rsidP="0088093E">
      <w:pPr>
        <w:pStyle w:val="Heading4"/>
      </w:pPr>
      <w:r w:rsidRPr="00587DFA">
        <w:t>Speed</w:t>
      </w:r>
    </w:p>
    <w:p w:rsidR="0088093E" w:rsidRPr="0014618E" w:rsidRDefault="0088093E" w:rsidP="0088093E">
      <w:pPr>
        <w:pStyle w:val="BodyText"/>
        <w:rPr>
          <w:rFonts w:ascii="Arial" w:hAnsi="Arial" w:cs="Arial"/>
          <w:color w:val="00B050"/>
        </w:rPr>
      </w:pPr>
      <w:r w:rsidRPr="0014618E">
        <w:rPr>
          <w:rFonts w:ascii="Arial" w:hAnsi="Arial" w:cs="Arial"/>
          <w:color w:val="00B050"/>
        </w:rPr>
        <w:t>The speed is an important factor for many movement methods, it’s critical that it does feel comfortable for the specific use case (just fast enough and just precise enough), for which it should be tested and doesn’t cause motion sickness.</w:t>
      </w:r>
    </w:p>
    <w:p w:rsidR="0088093E" w:rsidRDefault="0088093E" w:rsidP="0088093E">
      <w:pPr>
        <w:pStyle w:val="Heading4"/>
      </w:pPr>
      <w:r w:rsidRPr="00587DFA">
        <w:t>Acceleration</w:t>
      </w:r>
      <w:r>
        <w:t>/ Deceleration</w:t>
      </w:r>
    </w:p>
    <w:p w:rsidR="0088093E" w:rsidRPr="0014618E" w:rsidRDefault="0088093E" w:rsidP="0088093E">
      <w:pPr>
        <w:pStyle w:val="BodyText"/>
        <w:rPr>
          <w:rFonts w:ascii="Arial" w:hAnsi="Arial" w:cs="Arial"/>
          <w:color w:val="00B050"/>
        </w:rPr>
      </w:pPr>
      <w:r w:rsidRPr="0014618E">
        <w:rPr>
          <w:rFonts w:ascii="Arial" w:hAnsi="Arial" w:cs="Arial"/>
          <w:color w:val="00B050"/>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88093E" w:rsidRPr="0014618E" w:rsidRDefault="0088093E" w:rsidP="0088093E">
      <w:pPr>
        <w:pStyle w:val="BodyText"/>
        <w:rPr>
          <w:rFonts w:ascii="Arial" w:hAnsi="Arial" w:cs="Arial"/>
          <w:color w:val="00B050"/>
        </w:rPr>
      </w:pPr>
      <w:r w:rsidRPr="0014618E">
        <w:rPr>
          <w:rFonts w:ascii="Arial" w:hAnsi="Arial" w:cs="Arial"/>
          <w:color w:val="00B050"/>
        </w:rPr>
        <w:t>The parameter should be researched more thoroughly when the last touch for a movement Method is required.</w:t>
      </w:r>
    </w:p>
    <w:p w:rsidR="0088093E" w:rsidRDefault="0088093E" w:rsidP="0088093E">
      <w:pPr>
        <w:pStyle w:val="Heading4"/>
      </w:pPr>
      <w:r w:rsidRPr="00587DFA">
        <w:t>Scaling</w:t>
      </w:r>
    </w:p>
    <w:p w:rsidR="0088093E" w:rsidRPr="0014618E" w:rsidRDefault="0088093E" w:rsidP="0088093E">
      <w:pPr>
        <w:pStyle w:val="BodyText"/>
        <w:rPr>
          <w:rFonts w:ascii="Arial" w:hAnsi="Arial" w:cs="Arial"/>
          <w:color w:val="00B050"/>
        </w:rPr>
      </w:pPr>
      <w:r w:rsidRPr="0014618E">
        <w:rPr>
          <w:rFonts w:ascii="Arial" w:hAnsi="Arial" w:cs="Arial"/>
          <w:color w:val="00B050"/>
        </w:rPr>
        <w:t>Scaling of the real world movement is possible to achieve by measuring the location change of the Head Mounted Device.</w:t>
      </w:r>
    </w:p>
    <w:p w:rsidR="0088093E" w:rsidRPr="00825563" w:rsidRDefault="0088093E" w:rsidP="0088093E">
      <w:pPr>
        <w:pStyle w:val="Heading2"/>
        <w:numPr>
          <w:ilvl w:val="1"/>
          <w:numId w:val="30"/>
        </w:numPr>
        <w:ind w:left="578" w:hanging="578"/>
        <w:rPr>
          <w:rFonts w:cs="Arial"/>
        </w:rPr>
      </w:pPr>
      <w:r w:rsidRPr="00825563">
        <w:rPr>
          <w:rFonts w:cs="Arial"/>
        </w:rPr>
        <w:t>Technical Research</w:t>
      </w:r>
      <w:bookmarkEnd w:id="56"/>
      <w:r w:rsidRPr="00825563">
        <w:rPr>
          <w:rFonts w:cs="Arial"/>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following subchapter will focus on the technical side of our research regarding the game engines and the virtual reality hardware.</w:t>
      </w:r>
    </w:p>
    <w:p w:rsidR="0088093E" w:rsidRPr="00825563" w:rsidRDefault="0088093E" w:rsidP="0088093E">
      <w:pPr>
        <w:pStyle w:val="Heading3"/>
        <w:rPr>
          <w:rFonts w:cs="Arial"/>
        </w:rPr>
      </w:pPr>
      <w:bookmarkStart w:id="57" w:name="_Toc472779883"/>
      <w:r w:rsidRPr="00825563">
        <w:rPr>
          <w:rFonts w:cs="Arial"/>
        </w:rPr>
        <w:t>Game Engines</w:t>
      </w:r>
      <w:bookmarkEnd w:id="57"/>
    </w:p>
    <w:p w:rsidR="0088093E" w:rsidRPr="00825563" w:rsidRDefault="0088093E" w:rsidP="0088093E">
      <w:pPr>
        <w:pStyle w:val="Heading4"/>
        <w:numPr>
          <w:ilvl w:val="3"/>
          <w:numId w:val="30"/>
        </w:numPr>
        <w:rPr>
          <w:rFonts w:cs="Arial"/>
        </w:rPr>
      </w:pPr>
      <w:r w:rsidRPr="00825563">
        <w:rPr>
          <w:rFonts w:cs="Arial"/>
        </w:rPr>
        <w:t>Unity 3D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Unity is a multi-platform game engine developed by Unity Technologies. It is commonly used for the development of video games for computers, consoles and mobile devices. </w:t>
      </w:r>
      <w:r w:rsidRPr="00B15DA6">
        <w:rPr>
          <w:rFonts w:ascii="Arial" w:hAnsi="Arial" w:cs="Arial"/>
          <w:color w:val="00B050"/>
        </w:rPr>
        <w:lastRenderedPageBreak/>
        <w:t>Unity itself describes it as the world’s largest creative community and the number one game development platform</w:t>
      </w:r>
      <w:r w:rsidRPr="00B15DA6">
        <w:rPr>
          <w:rStyle w:val="FootnoteReference"/>
          <w:rFonts w:ascii="Arial" w:hAnsi="Arial" w:cs="Arial"/>
          <w:color w:val="00B050"/>
        </w:rPr>
        <w:footnoteReference w:id="1"/>
      </w:r>
      <w:r w:rsidRPr="00B15DA6">
        <w:rPr>
          <w:rFonts w:ascii="Arial" w:hAnsi="Arial" w:cs="Arial"/>
          <w:color w:val="00B050"/>
        </w:rPr>
        <w:t xml:space="preserve">. </w:t>
      </w:r>
    </w:p>
    <w:p w:rsidR="0088093E" w:rsidRPr="00B15DA6" w:rsidRDefault="0088093E" w:rsidP="0088093E">
      <w:pPr>
        <w:pStyle w:val="BodyText"/>
        <w:rPr>
          <w:rFonts w:ascii="Arial" w:hAnsi="Arial" w:cs="Arial"/>
          <w:color w:val="00B050"/>
        </w:rPr>
      </w:pPr>
      <w:r w:rsidRPr="00B15DA6">
        <w:rPr>
          <w:rFonts w:ascii="Arial" w:hAnsi="Arial" w:cs="Arial"/>
          <w:color w:val="00B050"/>
        </w:rPr>
        <w:t>The included WYSIWYG editor makes it easy to get started and develop your first project. Another useful resource for an easy start is the rapidly growing community, a variety of tutorials and a wide range of plugins and extensions freely obtainable or purchasable in the asset store.</w:t>
      </w:r>
    </w:p>
    <w:p w:rsidR="0088093E" w:rsidRPr="00B15DA6" w:rsidRDefault="0088093E" w:rsidP="0088093E">
      <w:pPr>
        <w:pStyle w:val="BodyText"/>
        <w:rPr>
          <w:rFonts w:ascii="Arial" w:hAnsi="Arial" w:cs="Arial"/>
          <w:color w:val="00B050"/>
        </w:rPr>
      </w:pPr>
      <w:r w:rsidRPr="00B15DA6">
        <w:rPr>
          <w:rFonts w:ascii="Arial" w:hAnsi="Arial" w:cs="Arial"/>
          <w:color w:val="00B050"/>
        </w:rPr>
        <w:t>As for the programming language, the commonly used language is C#, but other languages like JavaScript are supported as well.</w:t>
      </w:r>
    </w:p>
    <w:p w:rsidR="0088093E" w:rsidRPr="00B15DA6" w:rsidRDefault="0088093E" w:rsidP="0088093E">
      <w:pPr>
        <w:pStyle w:val="BodyText"/>
        <w:rPr>
          <w:rFonts w:ascii="Arial" w:hAnsi="Arial" w:cs="Arial"/>
          <w:color w:val="00B050"/>
        </w:rPr>
      </w:pPr>
      <w:r w:rsidRPr="00B15DA6">
        <w:rPr>
          <w:rFonts w:ascii="Arial" w:hAnsi="Arial" w:cs="Arial"/>
          <w:color w:val="00B050"/>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UnrealEngine4</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UnrealEngine4 is a game engine created by epic games. </w:t>
      </w:r>
    </w:p>
    <w:p w:rsidR="0088093E" w:rsidRPr="00B15DA6" w:rsidRDefault="0088093E" w:rsidP="0088093E">
      <w:pPr>
        <w:pStyle w:val="BodyText"/>
        <w:rPr>
          <w:rFonts w:ascii="Arial" w:hAnsi="Arial" w:cs="Arial"/>
          <w:color w:val="00B050"/>
        </w:rPr>
      </w:pPr>
      <w:r w:rsidRPr="00B15DA6">
        <w:rPr>
          <w:rFonts w:ascii="Arial" w:hAnsi="Arial" w:cs="Arial"/>
          <w:color w:val="00B050"/>
        </w:rPr>
        <w:t>One of the outstanding advantages of unreal is the blueprint system, which allows you to combine blueprints of objects and properties with functional statements in a visual way.</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As for the programming language, the commonly used languages C++ and </w:t>
      </w:r>
      <w:proofErr w:type="spellStart"/>
      <w:r w:rsidRPr="00B15DA6">
        <w:rPr>
          <w:rFonts w:ascii="Arial" w:hAnsi="Arial" w:cs="Arial"/>
          <w:color w:val="00B050"/>
        </w:rPr>
        <w:t>UnrealScript</w:t>
      </w:r>
      <w:proofErr w:type="spellEnd"/>
      <w:r w:rsidRPr="00B15DA6">
        <w:rPr>
          <w:rFonts w:ascii="Arial" w:hAnsi="Arial" w:cs="Arial"/>
          <w:color w:val="00B050"/>
        </w:rPr>
        <w:t xml:space="preserve"> (a java-based object-oriented script language).</w:t>
      </w:r>
    </w:p>
    <w:p w:rsidR="0088093E" w:rsidRPr="00B15DA6" w:rsidRDefault="0088093E" w:rsidP="0088093E">
      <w:pPr>
        <w:pStyle w:val="BodyText"/>
        <w:rPr>
          <w:rFonts w:ascii="Arial" w:hAnsi="Arial" w:cs="Arial"/>
          <w:color w:val="00B050"/>
        </w:rPr>
      </w:pPr>
      <w:r w:rsidRPr="00B15DA6">
        <w:rPr>
          <w:rFonts w:ascii="Arial" w:hAnsi="Arial" w:cs="Arial"/>
          <w:color w:val="00B050"/>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Compared to Unity 3D the UnrealEngine4 loses in the amount of supported platforms. Unity supports a wide and still growing range of platforms, while Unreal only supports the big names.</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Unity 3D Asset Store and the UnrealEngine4 Marketplace have very little in common. The Asset Store focuses on plugins, extensions and assets, while the Marketplace strongly focuses on the distribution of asset content. </w:t>
      </w:r>
    </w:p>
    <w:p w:rsidR="0088093E" w:rsidRPr="00B15DA6" w:rsidRDefault="0088093E" w:rsidP="0088093E">
      <w:pPr>
        <w:pStyle w:val="BodyText"/>
        <w:rPr>
          <w:rFonts w:ascii="Arial" w:hAnsi="Arial" w:cs="Arial"/>
          <w:color w:val="00B050"/>
        </w:rPr>
      </w:pPr>
      <w:r w:rsidRPr="00B15DA6">
        <w:rPr>
          <w:rFonts w:ascii="Arial" w:hAnsi="Arial" w:cs="Arial"/>
          <w:color w:val="00B050"/>
        </w:rPr>
        <w:t>Another difference between the two engines is the blueprint system of the UnrealEngine4. With this system you can create the entire project without writing code by combining blueprints with functional statements.</w:t>
      </w:r>
    </w:p>
    <w:p w:rsidR="0088093E" w:rsidRPr="00B15DA6" w:rsidRDefault="0088093E" w:rsidP="0088093E">
      <w:pPr>
        <w:pStyle w:val="BodyText"/>
        <w:rPr>
          <w:rFonts w:ascii="Arial" w:hAnsi="Arial" w:cs="Arial"/>
          <w:color w:val="00B050"/>
        </w:rPr>
      </w:pPr>
      <w:r w:rsidRPr="00B15DA6">
        <w:rPr>
          <w:rFonts w:ascii="Arial" w:hAnsi="Arial" w:cs="Arial"/>
          <w:color w:val="00B050"/>
        </w:rPr>
        <w:t>Due to personal reason and a greater interest we chose to work with the UnrealEngine4.</w:t>
      </w:r>
    </w:p>
    <w:p w:rsidR="0088093E" w:rsidRPr="00825563" w:rsidRDefault="0088093E" w:rsidP="0088093E">
      <w:pPr>
        <w:pStyle w:val="Heading3"/>
        <w:rPr>
          <w:rFonts w:cs="Arial"/>
        </w:rPr>
      </w:pPr>
      <w:bookmarkStart w:id="58" w:name="_Toc472779884"/>
      <w:r w:rsidRPr="00825563">
        <w:rPr>
          <w:rFonts w:cs="Arial"/>
        </w:rPr>
        <w:lastRenderedPageBreak/>
        <w:t>VR Headsets</w:t>
      </w:r>
      <w:bookmarkEnd w:id="58"/>
    </w:p>
    <w:p w:rsidR="0088093E" w:rsidRPr="00825563" w:rsidRDefault="0088093E" w:rsidP="0088093E">
      <w:pPr>
        <w:pStyle w:val="Heading4"/>
        <w:numPr>
          <w:ilvl w:val="3"/>
          <w:numId w:val="30"/>
        </w:numPr>
        <w:rPr>
          <w:rFonts w:cs="Arial"/>
        </w:rPr>
      </w:pPr>
      <w:r w:rsidRPr="00825563">
        <w:rPr>
          <w:rFonts w:cs="Arial"/>
        </w:rPr>
        <w:t xml:space="preserve">HTC </w:t>
      </w:r>
      <w:proofErr w:type="spellStart"/>
      <w:r w:rsidRPr="00825563">
        <w:rPr>
          <w:rFonts w:cs="Arial"/>
        </w:rPr>
        <w:t>Vive</w:t>
      </w:r>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HTC </w:t>
      </w:r>
      <w:proofErr w:type="spellStart"/>
      <w:r w:rsidRPr="00B15DA6">
        <w:rPr>
          <w:rFonts w:ascii="Arial" w:hAnsi="Arial" w:cs="Arial"/>
          <w:color w:val="00B050"/>
        </w:rPr>
        <w:t>Vive</w:t>
      </w:r>
      <w:proofErr w:type="spellEnd"/>
      <w:r w:rsidRPr="00B15DA6">
        <w:rPr>
          <w:rFonts w:ascii="Arial" w:hAnsi="Arial" w:cs="Arial"/>
          <w:color w:val="00B050"/>
        </w:rPr>
        <w:t xml:space="preserve"> system contains the Head Mounted Device (HMD), two controllers and two </w:t>
      </w:r>
      <w:r>
        <w:rPr>
          <w:rFonts w:ascii="Arial" w:hAnsi="Arial" w:cs="Arial"/>
          <w:color w:val="00B050"/>
        </w:rPr>
        <w:t>base-station</w:t>
      </w:r>
      <w:r w:rsidRPr="00B15DA6">
        <w:rPr>
          <w:rFonts w:ascii="Arial" w:hAnsi="Arial" w:cs="Arial"/>
          <w:color w:val="00B050"/>
        </w:rPr>
        <w:t>s.</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HMD of the HTV </w:t>
      </w:r>
      <w:proofErr w:type="spellStart"/>
      <w:r w:rsidRPr="00B15DA6">
        <w:rPr>
          <w:rFonts w:ascii="Arial" w:hAnsi="Arial" w:cs="Arial"/>
          <w:color w:val="00B050"/>
        </w:rPr>
        <w:t>Vive</w:t>
      </w:r>
      <w:proofErr w:type="spellEnd"/>
      <w:r w:rsidRPr="00B15DA6">
        <w:rPr>
          <w:rFonts w:ascii="Arial" w:hAnsi="Arial" w:cs="Arial"/>
          <w:color w:val="00B050"/>
        </w:rPr>
        <w:t xml:space="preser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measurements of the position are </w:t>
      </w:r>
      <w:del w:id="59" w:author="Groux Marcel (s)" w:date="2017-01-21T18:35:00Z">
        <w:r w:rsidRPr="00B15DA6" w:rsidDel="007C15E0">
          <w:rPr>
            <w:rFonts w:ascii="Arial" w:hAnsi="Arial" w:cs="Arial"/>
            <w:color w:val="00B050"/>
          </w:rPr>
          <w:delText xml:space="preserve">taken </w:delText>
        </w:r>
      </w:del>
      <w:ins w:id="60" w:author="Groux Marcel (s)" w:date="2017-01-21T18:35:00Z">
        <w:r w:rsidR="007C15E0">
          <w:rPr>
            <w:rFonts w:ascii="Arial" w:hAnsi="Arial" w:cs="Arial"/>
            <w:color w:val="00B050"/>
          </w:rPr>
          <w:t>calculated</w:t>
        </w:r>
        <w:r w:rsidR="007C15E0" w:rsidRPr="00B15DA6">
          <w:rPr>
            <w:rFonts w:ascii="Arial" w:hAnsi="Arial" w:cs="Arial"/>
            <w:color w:val="00B050"/>
          </w:rPr>
          <w:t xml:space="preserve"> </w:t>
        </w:r>
      </w:ins>
      <w:r w:rsidRPr="00B15DA6">
        <w:rPr>
          <w:rFonts w:ascii="Arial" w:hAnsi="Arial" w:cs="Arial"/>
          <w:color w:val="00B050"/>
        </w:rPr>
        <w:t xml:space="preserve">by the two </w:t>
      </w:r>
      <w:r>
        <w:rPr>
          <w:rFonts w:ascii="Arial" w:hAnsi="Arial" w:cs="Arial"/>
          <w:color w:val="00B050"/>
        </w:rPr>
        <w:t>base-station</w:t>
      </w:r>
      <w:r w:rsidRPr="00B15DA6">
        <w:rPr>
          <w:rFonts w:ascii="Arial" w:hAnsi="Arial" w:cs="Arial"/>
          <w:color w:val="00B050"/>
        </w:rPr>
        <w:t xml:space="preserve">s mounted to the ceiling of the room. Each </w:t>
      </w:r>
      <w:r>
        <w:rPr>
          <w:rFonts w:ascii="Arial" w:hAnsi="Arial" w:cs="Arial"/>
          <w:color w:val="00B050"/>
        </w:rPr>
        <w:t>base-station</w:t>
      </w:r>
      <w:r w:rsidRPr="00B15DA6">
        <w:rPr>
          <w:rFonts w:ascii="Arial" w:hAnsi="Arial" w:cs="Arial"/>
          <w:color w:val="00B050"/>
        </w:rPr>
        <w:t xml:space="preserve"> contains a sensor to track the position of the HMD. </w:t>
      </w:r>
      <w:del w:id="61" w:author="Groux Marcel (s)" w:date="2017-01-21T18:35:00Z">
        <w:r w:rsidRPr="00B15DA6" w:rsidDel="007C15E0">
          <w:rPr>
            <w:rFonts w:ascii="Arial" w:hAnsi="Arial" w:cs="Arial"/>
            <w:color w:val="00B050"/>
          </w:rPr>
          <w:delText>The position of the HMD is measured with a gyroscope and an accelerometer</w:delText>
        </w:r>
      </w:del>
      <w:ins w:id="62" w:author="Groux Marcel (s)" w:date="2017-01-21T18:35:00Z">
        <w:r w:rsidR="007C15E0">
          <w:rPr>
            <w:rFonts w:ascii="Arial" w:hAnsi="Arial" w:cs="Arial"/>
            <w:color w:val="00B050"/>
          </w:rPr>
          <w:t>Furthermore the HMD has a gyroscope and an accelerometer</w:t>
        </w:r>
      </w:ins>
      <w:r w:rsidRPr="00B15DA6">
        <w:rPr>
          <w:rFonts w:ascii="Arial" w:hAnsi="Arial" w:cs="Arial"/>
          <w:color w:val="00B050"/>
        </w:rPr>
        <w:t xml:space="preserve">. The two </w:t>
      </w:r>
      <w:r>
        <w:rPr>
          <w:rFonts w:ascii="Arial" w:hAnsi="Arial" w:cs="Arial"/>
          <w:color w:val="00B050"/>
        </w:rPr>
        <w:t>base-station</w:t>
      </w:r>
      <w:r w:rsidRPr="00B15DA6">
        <w:rPr>
          <w:rFonts w:ascii="Arial" w:hAnsi="Arial" w:cs="Arial"/>
          <w:color w:val="00B050"/>
        </w:rPr>
        <w:t xml:space="preserve">s allow for a quadratic area with adjustable side length depending on the distance between the stations. </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To connect the HTC </w:t>
      </w:r>
      <w:proofErr w:type="spellStart"/>
      <w:r w:rsidRPr="00B15DA6">
        <w:rPr>
          <w:rFonts w:ascii="Arial" w:hAnsi="Arial" w:cs="Arial"/>
          <w:color w:val="00B050"/>
        </w:rPr>
        <w:t>Vive</w:t>
      </w:r>
      <w:proofErr w:type="spellEnd"/>
      <w:r w:rsidRPr="00B15DA6">
        <w:rPr>
          <w:rFonts w:ascii="Arial" w:hAnsi="Arial" w:cs="Arial"/>
          <w:color w:val="00B050"/>
        </w:rPr>
        <w:t xml:space="preserve"> with a computer </w:t>
      </w:r>
      <w:ins w:id="63" w:author="Groux Marcel (s)" w:date="2017-01-21T18:36:00Z">
        <w:r w:rsidR="007C15E0">
          <w:rPr>
            <w:rFonts w:ascii="Arial" w:hAnsi="Arial" w:cs="Arial"/>
            <w:color w:val="00B050"/>
          </w:rPr>
          <w:t xml:space="preserve">there </w:t>
        </w:r>
      </w:ins>
      <w:r w:rsidRPr="00B15DA6">
        <w:rPr>
          <w:rFonts w:ascii="Arial" w:hAnsi="Arial" w:cs="Arial"/>
          <w:color w:val="00B050"/>
        </w:rPr>
        <w:t>are two HDMI-, two USB-, and one audio slot needed. The audio slot is needed to connect headphones to the audio slot attached to the HMD.</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 </w:t>
      </w:r>
    </w:p>
    <w:p w:rsidR="0088093E" w:rsidRPr="00825563" w:rsidRDefault="0088093E" w:rsidP="0088093E">
      <w:pPr>
        <w:pStyle w:val="Heading4"/>
        <w:numPr>
          <w:ilvl w:val="3"/>
          <w:numId w:val="30"/>
        </w:numPr>
        <w:rPr>
          <w:rFonts w:cs="Arial"/>
        </w:rPr>
      </w:pPr>
      <w:r w:rsidRPr="00825563">
        <w:rPr>
          <w:rFonts w:cs="Arial"/>
        </w:rPr>
        <w:t>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Oculus Rift system contains the Oculus Rift, an Oculus Sensor, an Oculus Remote and an Xbox One Controller. The system can be expanded by the newly released Oculus Touch, two controllers similar to the ones the HTC </w:t>
      </w:r>
      <w:proofErr w:type="spellStart"/>
      <w:r w:rsidRPr="00B15DA6">
        <w:rPr>
          <w:rFonts w:ascii="Arial" w:hAnsi="Arial" w:cs="Arial"/>
          <w:color w:val="00B050"/>
        </w:rPr>
        <w:t>Vive</w:t>
      </w:r>
      <w:proofErr w:type="spellEnd"/>
      <w:r w:rsidRPr="00B15DA6">
        <w:rPr>
          <w:rFonts w:ascii="Arial" w:hAnsi="Arial" w:cs="Arial"/>
          <w:color w:val="00B050"/>
        </w:rPr>
        <w:t xml:space="preserve"> already has included in the base set-up.</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Oculus Rift has like the HTC </w:t>
      </w:r>
      <w:proofErr w:type="spellStart"/>
      <w:r w:rsidRPr="00B15DA6">
        <w:rPr>
          <w:rFonts w:ascii="Arial" w:hAnsi="Arial" w:cs="Arial"/>
          <w:color w:val="00B050"/>
        </w:rPr>
        <w:t>Vive</w:t>
      </w:r>
      <w:proofErr w:type="spellEnd"/>
      <w:r w:rsidRPr="00B15DA6">
        <w:rPr>
          <w:rFonts w:ascii="Arial" w:hAnsi="Arial" w:cs="Arial"/>
          <w:color w:val="00B050"/>
        </w:rPr>
        <w:t xml:space="preserve"> a visual field range of 110° (diagonally), a resolution of 2160 x 1200 overall or 1080 x 1200 per eye and an image refresh rate of 90 Hz. </w:t>
      </w:r>
    </w:p>
    <w:p w:rsidR="0088093E" w:rsidRPr="00B15DA6" w:rsidRDefault="0088093E" w:rsidP="0088093E">
      <w:pPr>
        <w:pStyle w:val="BodyText"/>
        <w:rPr>
          <w:rFonts w:ascii="Arial" w:hAnsi="Arial" w:cs="Arial"/>
          <w:color w:val="00B050"/>
        </w:rPr>
      </w:pPr>
      <w:r w:rsidRPr="00B15DA6">
        <w:rPr>
          <w:rFonts w:ascii="Arial" w:hAnsi="Arial" w:cs="Arial"/>
          <w:color w:val="00B050"/>
        </w:rPr>
        <w:t>The tracking of movement is measured with a gyroscope, an accelerometer and a magnetometer. The tracking of position is handled by the external Oculus Sensor.</w:t>
      </w:r>
    </w:p>
    <w:p w:rsidR="0088093E" w:rsidRPr="00B15DA6" w:rsidRDefault="0088093E" w:rsidP="0088093E">
      <w:pPr>
        <w:pStyle w:val="BodyText"/>
        <w:rPr>
          <w:rFonts w:ascii="Arial" w:hAnsi="Arial" w:cs="Arial"/>
          <w:color w:val="00B050"/>
        </w:rPr>
      </w:pPr>
      <w:r w:rsidRPr="00B15DA6">
        <w:rPr>
          <w:rFonts w:ascii="Arial" w:hAnsi="Arial" w:cs="Arial"/>
          <w:color w:val="00B050"/>
        </w:rPr>
        <w:t>The user inputs are handled either by a normal Xbox One Controller or the newer Oculus Touch.</w:t>
      </w:r>
    </w:p>
    <w:p w:rsidR="0088093E" w:rsidRPr="00B15DA6" w:rsidRDefault="0088093E" w:rsidP="0088093E">
      <w:pPr>
        <w:pStyle w:val="BodyText"/>
        <w:rPr>
          <w:rFonts w:ascii="Arial" w:hAnsi="Arial" w:cs="Arial"/>
          <w:color w:val="00B050"/>
        </w:rPr>
      </w:pPr>
    </w:p>
    <w:p w:rsidR="0088093E" w:rsidRPr="00825563" w:rsidRDefault="0088093E" w:rsidP="0088093E">
      <w:pPr>
        <w:pStyle w:val="Heading4"/>
        <w:numPr>
          <w:ilvl w:val="3"/>
          <w:numId w:val="30"/>
        </w:numPr>
        <w:rPr>
          <w:rFonts w:cs="Arial"/>
        </w:rPr>
      </w:pPr>
      <w:r w:rsidRPr="00825563">
        <w:rPr>
          <w:rFonts w:cs="Arial"/>
        </w:rPr>
        <w:t>Comparison &amp; Reason of Choice</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two </w:t>
      </w:r>
      <w:r>
        <w:rPr>
          <w:rFonts w:ascii="Arial" w:hAnsi="Arial" w:cs="Arial"/>
          <w:color w:val="00B050"/>
        </w:rPr>
        <w:t>base-station</w:t>
      </w:r>
      <w:r w:rsidRPr="00B15DA6">
        <w:rPr>
          <w:rFonts w:ascii="Arial" w:hAnsi="Arial" w:cs="Arial"/>
          <w:color w:val="00B050"/>
        </w:rPr>
        <w:t xml:space="preserve">s of the HTC </w:t>
      </w:r>
      <w:proofErr w:type="spellStart"/>
      <w:r w:rsidRPr="00B15DA6">
        <w:rPr>
          <w:rFonts w:ascii="Arial" w:hAnsi="Arial" w:cs="Arial"/>
          <w:color w:val="00B050"/>
        </w:rPr>
        <w:t>Vive</w:t>
      </w:r>
      <w:proofErr w:type="spellEnd"/>
      <w:r w:rsidRPr="00B15DA6">
        <w:rPr>
          <w:rFonts w:ascii="Arial" w:hAnsi="Arial" w:cs="Arial"/>
          <w:color w:val="00B050"/>
        </w:rPr>
        <w:t xml:space="preserve"> enable a wider tracking range than the Oculus Sensor The HTV </w:t>
      </w:r>
      <w:proofErr w:type="spellStart"/>
      <w:r w:rsidRPr="00B15DA6">
        <w:rPr>
          <w:rFonts w:ascii="Arial" w:hAnsi="Arial" w:cs="Arial"/>
          <w:color w:val="00B050"/>
        </w:rPr>
        <w:t>Vive</w:t>
      </w:r>
      <w:proofErr w:type="spellEnd"/>
      <w:r w:rsidRPr="00B15DA6">
        <w:rPr>
          <w:rFonts w:ascii="Arial" w:hAnsi="Arial" w:cs="Arial"/>
          <w:color w:val="00B050"/>
        </w:rPr>
        <w:t xml:space="preserve"> has a tracking range of 15 x 15 feet, while the range of the Oculus rift is limited to 11 x 5 feet. </w:t>
      </w:r>
    </w:p>
    <w:p w:rsidR="0088093E" w:rsidRPr="00B15DA6" w:rsidRDefault="0088093E" w:rsidP="0088093E">
      <w:pPr>
        <w:pStyle w:val="BodyText"/>
        <w:rPr>
          <w:rFonts w:ascii="Arial" w:hAnsi="Arial" w:cs="Arial"/>
          <w:color w:val="00B050"/>
        </w:rPr>
      </w:pPr>
      <w:r w:rsidRPr="00B15DA6">
        <w:rPr>
          <w:rFonts w:ascii="Arial" w:hAnsi="Arial" w:cs="Arial"/>
          <w:color w:val="00B050"/>
        </w:rPr>
        <w:lastRenderedPageBreak/>
        <w:t>The technical details like visual field range or resolution for both systems are more or less the same, with the only significant difference being the magnetometer in the movement tracking of the Oculus Rift.</w:t>
      </w:r>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Due to the wider tracking range and the available controllers we chose to use the HTC </w:t>
      </w:r>
      <w:proofErr w:type="spellStart"/>
      <w:r w:rsidRPr="00B15DA6">
        <w:rPr>
          <w:rFonts w:ascii="Arial" w:hAnsi="Arial" w:cs="Arial"/>
          <w:color w:val="00B050"/>
        </w:rPr>
        <w:t>Vive</w:t>
      </w:r>
      <w:proofErr w:type="spellEnd"/>
      <w:r w:rsidRPr="00B15DA6">
        <w:rPr>
          <w:rFonts w:ascii="Arial" w:hAnsi="Arial" w:cs="Arial"/>
          <w:color w:val="00B050"/>
        </w:rPr>
        <w:t xml:space="preserve"> as our virtual reality device. Another determinant factor was the better comfort of the HTC </w:t>
      </w:r>
      <w:proofErr w:type="spellStart"/>
      <w:r w:rsidRPr="00B15DA6">
        <w:rPr>
          <w:rFonts w:ascii="Arial" w:hAnsi="Arial" w:cs="Arial"/>
          <w:color w:val="00B050"/>
        </w:rPr>
        <w:t>Vive</w:t>
      </w:r>
      <w:proofErr w:type="spellEnd"/>
      <w:r w:rsidRPr="00B15DA6">
        <w:rPr>
          <w:rFonts w:ascii="Arial" w:hAnsi="Arial" w:cs="Arial"/>
          <w:color w:val="00B050"/>
        </w:rPr>
        <w:t xml:space="preserve"> Head Mounted Device.</w:t>
      </w:r>
    </w:p>
    <w:p w:rsidR="0088093E" w:rsidRPr="00825563" w:rsidRDefault="0088093E" w:rsidP="0088093E">
      <w:pPr>
        <w:pStyle w:val="Heading1"/>
        <w:rPr>
          <w:rFonts w:cs="Arial"/>
        </w:rPr>
      </w:pPr>
      <w:bookmarkStart w:id="64" w:name="_Toc472779885"/>
      <w:r w:rsidRPr="00825563">
        <w:rPr>
          <w:rFonts w:cs="Arial"/>
        </w:rPr>
        <w:lastRenderedPageBreak/>
        <w:t>Implementation (Marcel)</w:t>
      </w:r>
      <w:bookmarkEnd w:id="64"/>
    </w:p>
    <w:p w:rsidR="0088093E" w:rsidRPr="00825563" w:rsidRDefault="0088093E" w:rsidP="0088093E">
      <w:pPr>
        <w:pStyle w:val="Heading2"/>
        <w:numPr>
          <w:ilvl w:val="1"/>
          <w:numId w:val="30"/>
        </w:numPr>
        <w:ind w:left="578" w:hanging="578"/>
        <w:rPr>
          <w:rFonts w:cs="Arial"/>
        </w:rPr>
      </w:pPr>
      <w:bookmarkStart w:id="65" w:name="_Toc472779886"/>
      <w:r w:rsidRPr="00825563">
        <w:rPr>
          <w:rFonts w:cs="Arial"/>
        </w:rPr>
        <w:t>Introduction (Dominic)</w:t>
      </w:r>
      <w:bookmarkEnd w:id="65"/>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Praktische</w:t>
      </w:r>
      <w:proofErr w:type="spellEnd"/>
      <w:r w:rsidRPr="00825563">
        <w:rPr>
          <w:rFonts w:ascii="Arial" w:hAnsi="Arial" w:cs="Arial"/>
          <w:color w:val="FF0000"/>
        </w:rPr>
        <w:t xml:space="preserve"> </w:t>
      </w:r>
      <w:proofErr w:type="spellStart"/>
      <w:r w:rsidRPr="00825563">
        <w:rPr>
          <w:rFonts w:ascii="Arial" w:hAnsi="Arial" w:cs="Arial"/>
          <w:color w:val="FF0000"/>
        </w:rPr>
        <w:t>umsetzung</w:t>
      </w:r>
      <w:proofErr w:type="spellEnd"/>
      <w:r w:rsidRPr="00825563">
        <w:rPr>
          <w:rFonts w:ascii="Arial" w:hAnsi="Arial" w:cs="Arial"/>
          <w:color w:val="FF0000"/>
        </w:rPr>
        <w:t xml:space="preserve">, </w:t>
      </w:r>
      <w:proofErr w:type="spellStart"/>
      <w:r w:rsidRPr="00825563">
        <w:rPr>
          <w:rFonts w:ascii="Arial" w:hAnsi="Arial" w:cs="Arial"/>
          <w:color w:val="FF0000"/>
        </w:rPr>
        <w:t>protyping</w:t>
      </w:r>
      <w:proofErr w:type="spellEnd"/>
      <w:r w:rsidRPr="00825563">
        <w:rPr>
          <w:rFonts w:ascii="Arial" w:hAnsi="Arial" w:cs="Arial"/>
          <w:color w:val="FF0000"/>
        </w:rPr>
        <w:t xml:space="preserve"> process</w:t>
      </w:r>
    </w:p>
    <w:p w:rsidR="0088093E" w:rsidRPr="00825563" w:rsidRDefault="0088093E" w:rsidP="0088093E">
      <w:pPr>
        <w:pStyle w:val="BodyText"/>
        <w:rPr>
          <w:rFonts w:ascii="Arial" w:hAnsi="Arial" w:cs="Arial"/>
          <w:color w:val="FF0000"/>
        </w:rPr>
      </w:pPr>
      <w:r w:rsidRPr="00825563">
        <w:rPr>
          <w:rFonts w:ascii="Arial" w:hAnsi="Arial" w:cs="Arial"/>
          <w:color w:val="FF0000"/>
        </w:rPr>
        <w:t>Concept and ideas</w:t>
      </w:r>
    </w:p>
    <w:p w:rsidR="0088093E" w:rsidRPr="00825563" w:rsidRDefault="0088093E" w:rsidP="0088093E">
      <w:pPr>
        <w:pStyle w:val="Heading2"/>
        <w:numPr>
          <w:ilvl w:val="1"/>
          <w:numId w:val="30"/>
        </w:numPr>
        <w:ind w:left="578" w:hanging="578"/>
        <w:rPr>
          <w:rFonts w:cs="Arial"/>
        </w:rPr>
      </w:pPr>
      <w:bookmarkStart w:id="66" w:name="_Toc472779887"/>
      <w:r w:rsidRPr="00825563">
        <w:rPr>
          <w:rFonts w:cs="Arial"/>
        </w:rPr>
        <w:t>Walking in Place</w:t>
      </w:r>
      <w:bookmarkEnd w:id="66"/>
    </w:p>
    <w:p w:rsidR="0088093E" w:rsidRPr="00825563" w:rsidRDefault="0088093E" w:rsidP="0088093E">
      <w:pPr>
        <w:pStyle w:val="Heading3"/>
        <w:rPr>
          <w:rFonts w:cs="Arial"/>
        </w:rPr>
      </w:pPr>
      <w:bookmarkStart w:id="67" w:name="_Toc472779888"/>
      <w:r w:rsidRPr="00825563">
        <w:rPr>
          <w:rFonts w:cs="Arial"/>
        </w:rPr>
        <w:t>Concept &amp; Idea</w:t>
      </w:r>
      <w:bookmarkEnd w:id="67"/>
    </w:p>
    <w:p w:rsidR="0088093E" w:rsidRPr="00A103AE" w:rsidRDefault="0088093E" w:rsidP="0088093E">
      <w:pPr>
        <w:pStyle w:val="BodyText"/>
        <w:rPr>
          <w:rFonts w:ascii="Arial" w:hAnsi="Arial" w:cs="Arial"/>
          <w:color w:val="FF0000"/>
        </w:rPr>
      </w:pPr>
      <w:r w:rsidRPr="00A103AE">
        <w:rPr>
          <w:rFonts w:ascii="Arial" w:hAnsi="Arial" w:cs="Arial"/>
          <w:color w:val="FF0000"/>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88093E" w:rsidRPr="00825563" w:rsidRDefault="0088093E" w:rsidP="0088093E">
      <w:pPr>
        <w:pStyle w:val="BodyText"/>
        <w:rPr>
          <w:rFonts w:ascii="Arial" w:hAnsi="Arial" w:cs="Arial"/>
          <w:color w:val="FF0000"/>
        </w:rPr>
      </w:pP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Grafik 90" o:spid="_x0000_i1025" type="#_x0000_t75" style="width:6in;height:180.3pt;visibility:visible;mso-wrap-style:square" o:bordertopcolor="black" o:borderleftcolor="black" o:borderbottomcolor="black" o:borderrightcolor="black">
            <v:imagedata r:id="rId11"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68" w:name="_Toc472766988"/>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1</w:t>
      </w:r>
      <w:r w:rsidRPr="00825563">
        <w:rPr>
          <w:rFonts w:cs="Arial"/>
        </w:rPr>
        <w:fldChar w:fldCharType="end"/>
      </w:r>
      <w:r w:rsidRPr="00825563">
        <w:rPr>
          <w:rFonts w:cs="Arial"/>
        </w:rPr>
        <w:t xml:space="preserve"> - Walking in place concept draft</w:t>
      </w:r>
      <w:bookmarkEnd w:id="68"/>
    </w:p>
    <w:p w:rsidR="0088093E" w:rsidRPr="00825563" w:rsidRDefault="0088093E" w:rsidP="0088093E">
      <w:pPr>
        <w:pStyle w:val="Heading3"/>
        <w:rPr>
          <w:rFonts w:cs="Arial"/>
        </w:rPr>
      </w:pPr>
      <w:r>
        <w:rPr>
          <w:rFonts w:cs="Arial"/>
        </w:rPr>
        <w:t>Parameters</w:t>
      </w:r>
    </w:p>
    <w:p w:rsidR="0088093E" w:rsidRDefault="0088093E" w:rsidP="0088093E">
      <w:pPr>
        <w:pStyle w:val="BodyText"/>
        <w:rPr>
          <w:rFonts w:ascii="Arial" w:hAnsi="Arial" w:cs="Arial"/>
          <w:color w:val="FF0000"/>
        </w:rPr>
      </w:pPr>
      <w:r>
        <w:rPr>
          <w:rFonts w:ascii="Arial" w:hAnsi="Arial" w:cs="Arial"/>
          <w:color w:val="FF0000"/>
        </w:rPr>
        <w:t>The following parameters are used in this method.</w:t>
      </w:r>
    </w:p>
    <w:p w:rsidR="0088093E" w:rsidRDefault="0088093E" w:rsidP="0088093E">
      <w:pPr>
        <w:pStyle w:val="BodyText"/>
        <w:numPr>
          <w:ilvl w:val="0"/>
          <w:numId w:val="39"/>
        </w:numPr>
        <w:rPr>
          <w:rFonts w:ascii="Arial" w:hAnsi="Arial" w:cs="Arial"/>
          <w:color w:val="FF0000"/>
        </w:rPr>
      </w:pPr>
      <w:r>
        <w:rPr>
          <w:rFonts w:ascii="Arial" w:hAnsi="Arial" w:cs="Arial"/>
          <w:color w:val="FF0000"/>
        </w:rPr>
        <w:t>Speed</w:t>
      </w:r>
    </w:p>
    <w:p w:rsidR="0088093E" w:rsidRDefault="0088093E" w:rsidP="0088093E">
      <w:pPr>
        <w:pStyle w:val="BodyText"/>
        <w:numPr>
          <w:ilvl w:val="0"/>
          <w:numId w:val="39"/>
        </w:numPr>
        <w:rPr>
          <w:rFonts w:ascii="Arial" w:hAnsi="Arial" w:cs="Arial"/>
          <w:color w:val="FF0000"/>
        </w:rPr>
      </w:pPr>
      <w:r>
        <w:rPr>
          <w:rFonts w:ascii="Arial" w:hAnsi="Arial" w:cs="Arial"/>
          <w:color w:val="FF0000"/>
        </w:rPr>
        <w:t>Camera direction</w:t>
      </w:r>
    </w:p>
    <w:p w:rsidR="0088093E" w:rsidRPr="00825563" w:rsidRDefault="0088093E" w:rsidP="0088093E">
      <w:pPr>
        <w:pStyle w:val="BodyText"/>
        <w:numPr>
          <w:ilvl w:val="0"/>
          <w:numId w:val="39"/>
        </w:numPr>
        <w:rPr>
          <w:rFonts w:ascii="Arial" w:hAnsi="Arial" w:cs="Arial"/>
          <w:color w:val="FF0000"/>
        </w:rPr>
      </w:pPr>
      <w:r>
        <w:rPr>
          <w:rFonts w:ascii="Arial" w:hAnsi="Arial" w:cs="Arial"/>
          <w:color w:val="FF0000"/>
        </w:rPr>
        <w:t>Controller position</w:t>
      </w:r>
    </w:p>
    <w:p w:rsidR="0088093E" w:rsidRPr="00825563" w:rsidRDefault="0088093E" w:rsidP="0088093E">
      <w:pPr>
        <w:pStyle w:val="Heading3"/>
        <w:rPr>
          <w:rFonts w:cs="Arial"/>
        </w:rPr>
      </w:pPr>
      <w:r>
        <w:rPr>
          <w:rFonts w:cs="Arial"/>
        </w:rPr>
        <w:lastRenderedPageBreak/>
        <w:t>Implementation</w:t>
      </w:r>
    </w:p>
    <w:p w:rsidR="0088093E" w:rsidRDefault="0088093E" w:rsidP="0088093E">
      <w:pPr>
        <w:pStyle w:val="BodyText"/>
        <w:rPr>
          <w:rFonts w:ascii="Arial" w:hAnsi="Arial" w:cs="Arial"/>
          <w:color w:val="FF0000"/>
        </w:rPr>
      </w:pPr>
      <w:r>
        <w:rPr>
          <w:rFonts w:ascii="Arial" w:hAnsi="Arial" w:cs="Arial"/>
          <w:color w:val="FF0000"/>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88093E" w:rsidRDefault="0088093E" w:rsidP="0088093E">
      <w:pPr>
        <w:pStyle w:val="BodyText"/>
        <w:rPr>
          <w:rFonts w:ascii="Arial" w:hAnsi="Arial" w:cs="Arial"/>
          <w:color w:val="FF0000"/>
        </w:rPr>
      </w:pPr>
      <w:r w:rsidRPr="00377CFC">
        <w:rPr>
          <w:rFonts w:ascii="Arial" w:hAnsi="Arial" w:cs="Arial"/>
          <w:color w:val="FF0000"/>
        </w:rPr>
        <w:t>In the following we see an example implemen</w:t>
      </w:r>
      <w:r>
        <w:rPr>
          <w:rFonts w:ascii="Arial" w:hAnsi="Arial" w:cs="Arial"/>
          <w:color w:val="FF0000"/>
        </w:rPr>
        <w:t>tation of the Walking in Place m</w:t>
      </w:r>
      <w:r w:rsidRPr="00377CFC">
        <w:rPr>
          <w:rFonts w:ascii="Arial" w:hAnsi="Arial" w:cs="Arial"/>
          <w:color w:val="FF0000"/>
        </w:rPr>
        <w:t xml:space="preserve">odule that is controller oriented (the difference to HMD orientation is very small and can be found ). In the unreal project under </w:t>
      </w:r>
      <w:proofErr w:type="spellStart"/>
      <w:r w:rsidRPr="00377CFC">
        <w:rPr>
          <w:rFonts w:ascii="Arial" w:hAnsi="Arial" w:cs="Arial"/>
          <w:color w:val="FF0000"/>
        </w:rPr>
        <w:t>Vive</w:t>
      </w:r>
      <w:proofErr w:type="spellEnd"/>
      <w:r w:rsidRPr="00377CFC">
        <w:rPr>
          <w:rFonts w:ascii="Arial" w:hAnsi="Arial" w:cs="Arial"/>
          <w:color w:val="FF0000"/>
        </w:rPr>
        <w:t>/</w:t>
      </w:r>
      <w:proofErr w:type="spellStart"/>
      <w:r w:rsidRPr="00377CFC">
        <w:rPr>
          <w:rFonts w:ascii="Arial" w:hAnsi="Arial" w:cs="Arial"/>
          <w:color w:val="FF0000"/>
        </w:rPr>
        <w:t>MyViveFolder</w:t>
      </w:r>
      <w:proofErr w:type="spellEnd"/>
      <w:r w:rsidRPr="00377CFC">
        <w:rPr>
          <w:rFonts w:ascii="Arial" w:hAnsi="Arial" w:cs="Arial"/>
          <w:color w:val="FF0000"/>
        </w:rPr>
        <w:t>/</w:t>
      </w:r>
      <w:proofErr w:type="spellStart"/>
      <w:r w:rsidRPr="00377CFC">
        <w:rPr>
          <w:rFonts w:ascii="Arial" w:hAnsi="Arial" w:cs="Arial"/>
          <w:color w:val="FF0000"/>
        </w:rPr>
        <w:t>MySimpleVive_PawnCharacter</w:t>
      </w:r>
      <w:proofErr w:type="spellEnd"/>
      <w:r w:rsidRPr="00377CFC">
        <w:rPr>
          <w:rFonts w:ascii="Arial" w:hAnsi="Arial" w:cs="Arial"/>
          <w:color w:val="FF0000"/>
        </w:rPr>
        <w:t>.</w:t>
      </w:r>
    </w:p>
    <w:p w:rsidR="0088093E" w:rsidRDefault="003863A8" w:rsidP="0088093E">
      <w:pPr>
        <w:pStyle w:val="BodyText"/>
        <w:spacing w:line="240" w:lineRule="auto"/>
        <w:rPr>
          <w:rFonts w:ascii="Arial" w:hAnsi="Arial" w:cs="Arial"/>
          <w:noProof/>
          <w:color w:val="FF0000"/>
          <w:lang w:eastAsia="en-GB"/>
        </w:rPr>
      </w:pPr>
      <w:r>
        <w:rPr>
          <w:noProof/>
          <w:lang w:val="de-DE" w:eastAsia="de-DE"/>
        </w:rPr>
        <w:pict>
          <v:shapetype id="_x0000_t202" coordsize="21600,21600" o:spt="202" path="m,l,21600r21600,l21600,xe">
            <v:stroke joinstyle="miter"/>
            <v:path gradientshapeok="t" o:connecttype="rect"/>
          </v:shapetype>
          <v:shape id="Textfeld 92" o:spid="_x0000_s1036" type="#_x0000_t202" style="position:absolute;left:0;text-align:left;margin-left:1563.8pt;margin-top:123.05pt;width:439.35pt;height:.05pt;z-index:-2;visibility:visible;mso-wrap-style:square;mso-wrap-distance-left:9pt;mso-wrap-distance-top:0;mso-wrap-distance-right:9pt;mso-wrap-distance-bottom:0;mso-position-horizontal:right;mso-position-horizontal-relative:margin;mso-position-vertical:absolute;mso-position-vertical-relative:text;v-text-anchor:top" wrapcoords="-37 0 -37 20057 21600 20057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" stroked="f">
            <v:textbox style="mso-fit-shape-to-text:t" inset="0,0,0,0">
              <w:txbxContent>
                <w:p w:rsidR="003863A8" w:rsidRPr="00E20243" w:rsidRDefault="003863A8" w:rsidP="0088093E">
                  <w:pPr>
                    <w:pStyle w:val="Caption"/>
                    <w:spacing w:after="0"/>
                    <w:rPr>
                      <w:rFonts w:ascii="Times New Roman" w:hAnsi="Times New Roman"/>
                      <w:noProof/>
                      <w:szCs w:val="20"/>
                    </w:rPr>
                  </w:pPr>
                  <w:r>
                    <w:t xml:space="preserve">Figure </w:t>
                  </w:r>
                  <w:fldSimple w:instr=" SEQ Figure \* ARABIC ">
                    <w:r>
                      <w:rPr>
                        <w:noProof/>
                      </w:rPr>
                      <w:t>2</w:t>
                    </w:r>
                  </w:fldSimple>
                  <w:r>
                    <w:t xml:space="preserve"> - Activator Walking in Place</w:t>
                  </w:r>
                </w:p>
              </w:txbxContent>
            </v:textbox>
            <w10:wrap type="tight" anchorx="margin"/>
          </v:shape>
        </w:pict>
      </w:r>
      <w:r>
        <w:rPr>
          <w:noProof/>
          <w:lang w:eastAsia="en-GB"/>
        </w:rPr>
        <w:pict>
          <v:shape id="Picture 1" o:spid="_x0000_i1026" type="#_x0000_t75" style="width:439.5pt;height:113.95pt;visibility:visible;mso-wrap-style:square">
            <v:imagedata r:id="rId12" o:title="" cropbottom="34027f"/>
          </v:shape>
        </w:pict>
      </w:r>
    </w:p>
    <w:p w:rsidR="0088093E" w:rsidRDefault="0088093E" w:rsidP="0088093E">
      <w:pPr>
        <w:pStyle w:val="BodyText"/>
        <w:rPr>
          <w:rFonts w:ascii="Arial" w:hAnsi="Arial" w:cs="Arial"/>
          <w:color w:val="FF0000"/>
        </w:rPr>
      </w:pPr>
      <w:r>
        <w:rPr>
          <w:rFonts w:ascii="Arial" w:hAnsi="Arial" w:cs="Arial"/>
          <w:color w:val="FF0000"/>
        </w:rPr>
        <w:t xml:space="preserve">First the walking in place needs to be activated, we used the grip button to activate it. (this is done as well for the Left </w:t>
      </w:r>
      <w:proofErr w:type="spellStart"/>
      <w:r>
        <w:rPr>
          <w:rFonts w:ascii="Arial" w:hAnsi="Arial" w:cs="Arial"/>
          <w:color w:val="FF0000"/>
        </w:rPr>
        <w:t>MotionController</w:t>
      </w:r>
      <w:proofErr w:type="spellEnd"/>
      <w:r>
        <w:rPr>
          <w:rFonts w:ascii="Arial" w:hAnsi="Arial" w:cs="Arial"/>
          <w:color w:val="FF0000"/>
        </w:rPr>
        <w:t>.</w:t>
      </w:r>
    </w:p>
    <w:p w:rsidR="0088093E" w:rsidRPr="00377CFC" w:rsidRDefault="003863A8" w:rsidP="0088093E">
      <w:pPr>
        <w:pStyle w:val="BodyText"/>
        <w:spacing w:line="240" w:lineRule="auto"/>
        <w:rPr>
          <w:rFonts w:ascii="Arial" w:hAnsi="Arial" w:cs="Arial"/>
          <w:color w:val="FF0000"/>
        </w:rPr>
      </w:pPr>
      <w:r>
        <w:rPr>
          <w:noProof/>
          <w:lang w:val="de-DE" w:eastAsia="de-DE"/>
        </w:rPr>
        <w:pict>
          <v:shape id="Textfeld 93" o:spid="_x0000_s1035" type="#_x0000_t202" style="position:absolute;left:0;text-align:left;margin-left:1563.8pt;margin-top:274.25pt;width:439.35pt;height:.05pt;z-index:-1;visibility:visible;mso-wrap-style:square;mso-wrap-distance-left:9pt;mso-wrap-distance-top:0;mso-wrap-distance-right:9pt;mso-wrap-distance-bottom:0;mso-position-horizontal:right;mso-position-horizontal-relative:margin;mso-position-vertical:absolute;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FP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MO6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xBBTzECAABmBAAADgAAAAAAAAAAAAAAAAAu&#10;AgAAZHJzL2Uyb0RvYy54bWxQSwECLQAUAAYACAAAACEAY6KKCN8AAAAIAQAADwAAAAAAAAAAAAAA&#10;AACLBAAAZHJzL2Rvd25yZXYueG1sUEsFBgAAAAAEAAQA8wAAAJcFAAAAAA==&#10;" stroked="f">
            <v:textbox style="mso-fit-shape-to-text:t" inset="0,0,0,0">
              <w:txbxContent>
                <w:p w:rsidR="003863A8" w:rsidRPr="00E27651" w:rsidRDefault="003863A8" w:rsidP="0088093E">
                  <w:pPr>
                    <w:pStyle w:val="Caption"/>
                    <w:rPr>
                      <w:rFonts w:ascii="Times New Roman" w:hAnsi="Times New Roman"/>
                      <w:noProof/>
                      <w:szCs w:val="20"/>
                    </w:rPr>
                  </w:pPr>
                  <w:r>
                    <w:t xml:space="preserve">Figure </w:t>
                  </w:r>
                  <w:fldSimple w:instr=" SEQ Figure \* ARABIC ">
                    <w:r>
                      <w:rPr>
                        <w:noProof/>
                      </w:rPr>
                      <w:t>3</w:t>
                    </w:r>
                  </w:fldSimple>
                  <w:r>
                    <w:t xml:space="preserve"> - Start Walking in Place</w:t>
                  </w:r>
                </w:p>
              </w:txbxContent>
            </v:textbox>
            <w10:wrap type="tight" anchorx="margin"/>
          </v:shape>
        </w:pict>
      </w:r>
      <w:r>
        <w:rPr>
          <w:noProof/>
          <w:lang w:eastAsia="en-GB"/>
        </w:rPr>
        <w:pict>
          <v:shape id="Picture 8" o:spid="_x0000_i1027" type="#_x0000_t75" style="width:438.9pt;height:264.2pt;visibility:visible;mso-wrap-style:square">
            <v:imagedata r:id="rId13" o:title=""/>
          </v:shape>
        </w:pict>
      </w:r>
    </w:p>
    <w:p w:rsidR="0088093E" w:rsidRDefault="0088093E" w:rsidP="0088093E">
      <w:pPr>
        <w:pStyle w:val="BodyText"/>
        <w:rPr>
          <w:rFonts w:ascii="Arial" w:hAnsi="Arial" w:cs="Arial"/>
          <w:color w:val="FF0000"/>
        </w:rPr>
      </w:pPr>
      <w:r>
        <w:rPr>
          <w:rFonts w:ascii="Arial" w:hAnsi="Arial" w:cs="Arial"/>
          <w:color w:val="FF0000"/>
        </w:rPr>
        <w:t>Then we determine if the HMD position is moved too much any movement that is done with the Left/Right Hand Controllers will be ignored. This is done to not detect any walking in place movement when the User is moving by walking in the real world.</w:t>
      </w:r>
    </w:p>
    <w:p w:rsidR="0088093E" w:rsidRDefault="003863A8" w:rsidP="0088093E">
      <w:pPr>
        <w:keepNext/>
      </w:pPr>
      <w:r>
        <w:rPr>
          <w:noProof/>
          <w:lang w:eastAsia="en-GB"/>
        </w:rPr>
        <w:lastRenderedPageBreak/>
        <w:pict>
          <v:shape id="Picture 12" o:spid="_x0000_i1028" type="#_x0000_t75" style="width:437pt;height:265.45pt;visibility:visible;mso-wrap-style:square">
            <v:imagedata r:id="rId14"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4</w:t>
      </w:r>
      <w:r>
        <w:fldChar w:fldCharType="end"/>
      </w:r>
      <w:r w:rsidRPr="00554D58">
        <w:rPr>
          <w:lang w:val="en-US"/>
        </w:rPr>
        <w:t xml:space="preserve"> - Access Hand Position</w:t>
      </w:r>
    </w:p>
    <w:p w:rsidR="0088093E" w:rsidRDefault="0088093E" w:rsidP="0088093E">
      <w:pPr>
        <w:pStyle w:val="BodyText"/>
        <w:rPr>
          <w:rFonts w:ascii="Arial" w:hAnsi="Arial" w:cs="Arial"/>
          <w:color w:val="FF0000"/>
        </w:rPr>
      </w:pPr>
      <w:r w:rsidRPr="00377CFC">
        <w:rPr>
          <w:rFonts w:ascii="Arial" w:hAnsi="Arial" w:cs="Arial"/>
          <w:color w:val="FF0000"/>
        </w:rPr>
        <w:t xml:space="preserve">We access the left Hand Position as well as the rotation and calculate the forward vector of the left Hand. We also need the Position of the Actor, that is the player’s current location, that we want to </w:t>
      </w:r>
      <w:proofErr w:type="spellStart"/>
      <w:r w:rsidRPr="00377CFC">
        <w:rPr>
          <w:rFonts w:ascii="Arial" w:hAnsi="Arial" w:cs="Arial"/>
          <w:color w:val="FF0000"/>
        </w:rPr>
        <w:t>substract</w:t>
      </w:r>
      <w:proofErr w:type="spellEnd"/>
      <w:r w:rsidRPr="00377CFC">
        <w:rPr>
          <w:rFonts w:ascii="Arial" w:hAnsi="Arial" w:cs="Arial"/>
          <w:color w:val="FF0000"/>
        </w:rPr>
        <w:t xml:space="preserve"> from the hand position, since we only want to move the position when the position of the controller is changed relative to the player’s location.</w:t>
      </w:r>
    </w:p>
    <w:p w:rsidR="0088093E" w:rsidRPr="00377CFC" w:rsidRDefault="0088093E" w:rsidP="0088093E">
      <w:pPr>
        <w:pStyle w:val="BodyText"/>
        <w:rPr>
          <w:rFonts w:ascii="Arial" w:hAnsi="Arial" w:cs="Arial"/>
          <w:color w:val="FF0000"/>
        </w:rPr>
      </w:pPr>
    </w:p>
    <w:p w:rsidR="0088093E" w:rsidRDefault="003863A8" w:rsidP="0088093E">
      <w:pPr>
        <w:keepNext/>
      </w:pPr>
      <w:r>
        <w:rPr>
          <w:noProof/>
          <w:lang w:eastAsia="en-GB"/>
        </w:rPr>
        <w:pict>
          <v:shape id="Picture 13" o:spid="_x0000_i1029" type="#_x0000_t75" style="width:439.5pt;height:232.9pt;visibility:visible;mso-wrap-style:square">
            <v:imagedata r:id="rId15" o:title=""/>
          </v:shape>
        </w:pict>
      </w:r>
    </w:p>
    <w:p w:rsidR="0088093E" w:rsidRDefault="0088093E" w:rsidP="0088093E">
      <w:pPr>
        <w:pStyle w:val="Caption"/>
        <w:rPr>
          <w:rFonts w:cs="Arial"/>
          <w:b/>
          <w:spacing w:val="-10"/>
          <w:kern w:val="28"/>
          <w:sz w:val="24"/>
        </w:rPr>
      </w:pPr>
      <w:r w:rsidRPr="00554D58">
        <w:rPr>
          <w:lang w:val="en-US"/>
        </w:rPr>
        <w:t xml:space="preserve">Figure </w:t>
      </w:r>
      <w:r>
        <w:fldChar w:fldCharType="begin"/>
      </w:r>
      <w:r w:rsidRPr="00554D58">
        <w:rPr>
          <w:lang w:val="en-US"/>
        </w:rPr>
        <w:instrText xml:space="preserve"> SEQ Figure \* ARABIC </w:instrText>
      </w:r>
      <w:r>
        <w:fldChar w:fldCharType="separate"/>
      </w:r>
      <w:r w:rsidRPr="00554D58">
        <w:rPr>
          <w:noProof/>
          <w:lang w:val="en-US"/>
        </w:rPr>
        <w:t>5</w:t>
      </w:r>
      <w:r>
        <w:fldChar w:fldCharType="end"/>
      </w:r>
      <w:r w:rsidRPr="00554D58">
        <w:rPr>
          <w:lang w:val="en-US"/>
        </w:rPr>
        <w:t xml:space="preserve"> - Calculation of new location</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As seen in the picture we compare the Left position of the controller with the old saved position of the controller if the difference between the two values is greater than 0.1, the </w:t>
      </w:r>
      <w:r w:rsidRPr="00377CFC">
        <w:rPr>
          <w:rFonts w:ascii="Arial" w:hAnsi="Arial" w:cs="Arial"/>
          <w:color w:val="FF0000"/>
        </w:rPr>
        <w:lastRenderedPageBreak/>
        <w:t>locomotion will take place. And the Branch evaluates to true, the new location will be set and the old positions of the Left/ Right Hand Controllers will be saved.</w:t>
      </w:r>
    </w:p>
    <w:p w:rsidR="0088093E" w:rsidRPr="00377CFC" w:rsidRDefault="0088093E" w:rsidP="0088093E">
      <w:pPr>
        <w:pStyle w:val="BodyText"/>
        <w:rPr>
          <w:rFonts w:ascii="Arial" w:hAnsi="Arial" w:cs="Arial"/>
          <w:color w:val="FF0000"/>
        </w:rPr>
      </w:pPr>
      <w:r w:rsidRPr="00377CFC">
        <w:rPr>
          <w:rFonts w:ascii="Arial" w:hAnsi="Arial" w:cs="Arial"/>
          <w:color w:val="FF0000"/>
        </w:rPr>
        <w:t xml:space="preserve">The Marked orange part is here to calculate the new location of the player: </w:t>
      </w:r>
    </w:p>
    <w:p w:rsidR="0088093E" w:rsidRPr="00377CFC" w:rsidRDefault="0088093E" w:rsidP="0088093E">
      <w:pPr>
        <w:pStyle w:val="BodyText"/>
        <w:rPr>
          <w:rFonts w:ascii="Arial" w:hAnsi="Arial" w:cs="Arial"/>
          <w:color w:val="FF0000"/>
        </w:rPr>
      </w:pPr>
      <w:r w:rsidRPr="00377CFC">
        <w:rPr>
          <w:rFonts w:ascii="Arial" w:hAnsi="Arial" w:cs="Arial"/>
          <w:color w:val="FF0000"/>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88093E" w:rsidRPr="00825563" w:rsidRDefault="0088093E" w:rsidP="0088093E">
      <w:pPr>
        <w:pStyle w:val="Heading2"/>
        <w:numPr>
          <w:ilvl w:val="1"/>
          <w:numId w:val="30"/>
        </w:numPr>
        <w:ind w:left="578" w:hanging="578"/>
        <w:rPr>
          <w:rFonts w:cs="Arial"/>
        </w:rPr>
      </w:pPr>
      <w:bookmarkStart w:id="69" w:name="_Toc472779891"/>
      <w:r w:rsidRPr="00825563">
        <w:rPr>
          <w:rFonts w:cs="Arial"/>
        </w:rPr>
        <w:t>Scaled Walking</w:t>
      </w:r>
      <w:bookmarkEnd w:id="69"/>
    </w:p>
    <w:p w:rsidR="0088093E" w:rsidRPr="00825563" w:rsidRDefault="0088093E" w:rsidP="0088093E">
      <w:pPr>
        <w:pStyle w:val="Heading3"/>
        <w:rPr>
          <w:rFonts w:cs="Arial"/>
        </w:rPr>
      </w:pPr>
      <w:bookmarkStart w:id="70" w:name="_Toc472779892"/>
      <w:r w:rsidRPr="00825563">
        <w:rPr>
          <w:rFonts w:cs="Arial"/>
        </w:rPr>
        <w:t>Concept &amp; Idea</w:t>
      </w:r>
      <w:bookmarkEnd w:id="70"/>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88093E" w:rsidRPr="00825563" w:rsidRDefault="0088093E" w:rsidP="0088093E">
      <w:pPr>
        <w:pStyle w:val="BodyText"/>
        <w:rPr>
          <w:rFonts w:ascii="Arial" w:hAnsi="Arial" w:cs="Arial"/>
          <w:color w:val="FF0000"/>
        </w:rPr>
      </w:pP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Grafik 89" o:spid="_x0000_i1030" type="#_x0000_t75" style="width:438.9pt;height:180.3pt;visibility:visible;mso-wrap-style:square" o:bordertopcolor="black" o:borderleftcolor="black" o:borderbottomcolor="black" o:borderrightcolor="black">
            <v:imagedata r:id="rId16"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1" w:name="_Toc472766989"/>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6</w:t>
      </w:r>
      <w:r w:rsidRPr="00825563">
        <w:rPr>
          <w:rFonts w:cs="Arial"/>
        </w:rPr>
        <w:fldChar w:fldCharType="end"/>
      </w:r>
      <w:r w:rsidRPr="00825563">
        <w:rPr>
          <w:rFonts w:cs="Arial"/>
        </w:rPr>
        <w:t xml:space="preserve"> - Scaled walking concept draft</w:t>
      </w:r>
      <w:bookmarkEnd w:id="71"/>
    </w:p>
    <w:p w:rsidR="0088093E" w:rsidRPr="00825563" w:rsidRDefault="0088093E" w:rsidP="0088093E">
      <w:pPr>
        <w:pStyle w:val="Heading3"/>
        <w:rPr>
          <w:rFonts w:cs="Arial"/>
        </w:rPr>
      </w:pPr>
      <w:bookmarkStart w:id="72" w:name="_Toc472779893"/>
      <w:r w:rsidRPr="00825563">
        <w:rPr>
          <w:rFonts w:cs="Arial"/>
        </w:rPr>
        <w:t>Implementation</w:t>
      </w:r>
      <w:bookmarkEnd w:id="72"/>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3" w:name="_Toc472779894"/>
      <w:r w:rsidRPr="00825563">
        <w:rPr>
          <w:rFonts w:cs="Arial"/>
        </w:rPr>
        <w:lastRenderedPageBreak/>
        <w:t>Parameters</w:t>
      </w:r>
      <w:bookmarkEnd w:id="73"/>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74" w:name="_Toc472779895"/>
      <w:r w:rsidRPr="00825563">
        <w:rPr>
          <w:rFonts w:cs="Arial"/>
        </w:rPr>
        <w:t>Walking by Leaning</w:t>
      </w:r>
      <w:bookmarkEnd w:id="74"/>
    </w:p>
    <w:p w:rsidR="0088093E" w:rsidRPr="00825563" w:rsidRDefault="0088093E" w:rsidP="0088093E">
      <w:pPr>
        <w:pStyle w:val="Heading3"/>
        <w:rPr>
          <w:rFonts w:cs="Arial"/>
        </w:rPr>
      </w:pPr>
      <w:bookmarkStart w:id="75" w:name="_Toc472779896"/>
      <w:r w:rsidRPr="00825563">
        <w:rPr>
          <w:rFonts w:cs="Arial"/>
        </w:rPr>
        <w:t>Concept &amp; Ideas</w:t>
      </w:r>
      <w:bookmarkEnd w:id="75"/>
    </w:p>
    <w:p w:rsidR="0088093E" w:rsidRPr="00825563" w:rsidRDefault="0088093E" w:rsidP="0088093E">
      <w:pPr>
        <w:pStyle w:val="BodyText"/>
        <w:rPr>
          <w:rFonts w:ascii="Arial" w:hAnsi="Arial" w:cs="Arial"/>
          <w:strike/>
          <w:color w:val="FF0000"/>
        </w:rPr>
      </w:pPr>
      <w:r w:rsidRPr="00825563">
        <w:rPr>
          <w:rFonts w:ascii="Arial" w:hAnsi="Arial" w:cs="Arial"/>
          <w:strike/>
          <w:color w:val="FF0000"/>
        </w:rPr>
        <w:t>With walking by leaning the user leans towards a direction he wants to walk to. Once a certain threshold of the x-axis rotation is reached the virtual character begins to move into that direction. The problem with that idea is that it is more a head rotation than a full body leaning.</w:t>
      </w:r>
    </w:p>
    <w:p w:rsidR="0088093E" w:rsidRPr="00825563" w:rsidRDefault="0088093E" w:rsidP="0088093E">
      <w:pPr>
        <w:pStyle w:val="BodyText"/>
        <w:rPr>
          <w:rFonts w:ascii="Arial" w:hAnsi="Arial" w:cs="Arial"/>
          <w:color w:val="FF0000"/>
        </w:rPr>
      </w:pP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_x0000_i1031" type="#_x0000_t75" style="width:6in;height:180.3pt;visibility:visible;mso-wrap-style:square" o:bordertopcolor="black" o:borderleftcolor="black" o:borderbottomcolor="black" o:borderrightcolor="black">
            <v:imagedata r:id="rId17"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76" w:name="_Toc472766990"/>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7</w:t>
      </w:r>
      <w:r w:rsidRPr="00825563">
        <w:rPr>
          <w:rFonts w:cs="Arial"/>
        </w:rPr>
        <w:fldChar w:fldCharType="end"/>
      </w:r>
      <w:r w:rsidRPr="00825563">
        <w:rPr>
          <w:rFonts w:cs="Arial"/>
        </w:rPr>
        <w:t xml:space="preserve"> - Walking by leaning concept draft</w:t>
      </w:r>
      <w:bookmarkEnd w:id="76"/>
    </w:p>
    <w:p w:rsidR="0088093E" w:rsidRPr="00825563" w:rsidRDefault="0088093E" w:rsidP="0088093E">
      <w:pPr>
        <w:pStyle w:val="Heading3"/>
        <w:rPr>
          <w:rFonts w:cs="Arial"/>
        </w:rPr>
      </w:pPr>
      <w:bookmarkStart w:id="77" w:name="_Toc472779897"/>
      <w:r w:rsidRPr="00825563">
        <w:rPr>
          <w:rFonts w:cs="Arial"/>
        </w:rPr>
        <w:t>Implementation</w:t>
      </w:r>
      <w:bookmarkEnd w:id="77"/>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78" w:name="_Toc472779898"/>
      <w:r w:rsidRPr="00825563">
        <w:rPr>
          <w:rFonts w:cs="Arial"/>
        </w:rPr>
        <w:t>Parameters</w:t>
      </w:r>
      <w:bookmarkEnd w:id="78"/>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BodyText"/>
        <w:rPr>
          <w:rFonts w:ascii="Arial" w:hAnsi="Arial" w:cs="Arial"/>
          <w:color w:val="FF0000"/>
        </w:rPr>
      </w:pPr>
    </w:p>
    <w:p w:rsidR="0088093E" w:rsidRPr="00825563" w:rsidRDefault="0088093E" w:rsidP="0088093E">
      <w:pPr>
        <w:pStyle w:val="Heading2"/>
        <w:numPr>
          <w:ilvl w:val="1"/>
          <w:numId w:val="30"/>
        </w:numPr>
        <w:ind w:left="578" w:hanging="578"/>
        <w:rPr>
          <w:rFonts w:cs="Arial"/>
        </w:rPr>
      </w:pPr>
      <w:bookmarkStart w:id="79" w:name="_Toc472779899"/>
      <w:r w:rsidRPr="00825563">
        <w:rPr>
          <w:rFonts w:cs="Arial"/>
        </w:rPr>
        <w:lastRenderedPageBreak/>
        <w:t>Jumping</w:t>
      </w:r>
      <w:bookmarkEnd w:id="79"/>
    </w:p>
    <w:p w:rsidR="0088093E" w:rsidRPr="00825563" w:rsidRDefault="0088093E" w:rsidP="0088093E">
      <w:pPr>
        <w:pStyle w:val="Heading3"/>
        <w:rPr>
          <w:rFonts w:cs="Arial"/>
        </w:rPr>
      </w:pPr>
      <w:bookmarkStart w:id="80" w:name="_Toc472779900"/>
      <w:r w:rsidRPr="00825563">
        <w:rPr>
          <w:rFonts w:cs="Arial"/>
        </w:rPr>
        <w:t>Concept &amp; Idea</w:t>
      </w:r>
      <w:bookmarkEnd w:id="80"/>
    </w:p>
    <w:p w:rsidR="0088093E" w:rsidRPr="00825563" w:rsidRDefault="0088093E" w:rsidP="0088093E">
      <w:pPr>
        <w:pStyle w:val="BodyText"/>
        <w:rPr>
          <w:rFonts w:ascii="Arial" w:hAnsi="Arial" w:cs="Arial"/>
          <w:color w:val="FF0000"/>
        </w:rPr>
      </w:pPr>
      <w:r w:rsidRPr="00825563">
        <w:rPr>
          <w:rFonts w:ascii="Arial" w:hAnsi="Arial" w:cs="Arial"/>
          <w:color w:val="FF0000"/>
        </w:rPr>
        <w:t>Description on how it was planned to be implemented</w:t>
      </w:r>
    </w:p>
    <w:p w:rsidR="0088093E" w:rsidRPr="00825563" w:rsidRDefault="0088093E" w:rsidP="0088093E">
      <w:pPr>
        <w:pStyle w:val="BodyText"/>
        <w:rPr>
          <w:rFonts w:ascii="Arial" w:hAnsi="Arial" w:cs="Arial"/>
          <w:color w:val="FF0000"/>
        </w:rPr>
      </w:pP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_x0000_i1032" type="#_x0000_t75" style="width:438.9pt;height:180.3pt;visibility:visible;mso-wrap-style:square" o:bordertopcolor="black" o:borderleftcolor="black" o:borderbottomcolor="black" o:borderrightcolor="black">
            <v:imagedata r:id="rId18" o:title=""/>
            <w10:bordertop type="single" width="6"/>
            <w10:borderleft type="single" width="6"/>
            <w10:borderbottom type="single" width="6"/>
            <w10:borderright type="single" width="6"/>
          </v:shape>
        </w:pict>
      </w:r>
    </w:p>
    <w:p w:rsidR="0088093E" w:rsidRPr="00825563" w:rsidRDefault="0088093E" w:rsidP="0088093E">
      <w:pPr>
        <w:pStyle w:val="Caption"/>
        <w:jc w:val="both"/>
        <w:rPr>
          <w:rFonts w:cs="Arial"/>
        </w:rPr>
      </w:pPr>
      <w:bookmarkStart w:id="81" w:name="_Toc472766991"/>
      <w:r w:rsidRPr="00825563">
        <w:rPr>
          <w:rFonts w:cs="Arial"/>
        </w:rPr>
        <w:t xml:space="preserve">Figure </w:t>
      </w:r>
      <w:r w:rsidRPr="00825563">
        <w:rPr>
          <w:rFonts w:cs="Arial"/>
        </w:rPr>
        <w:fldChar w:fldCharType="begin"/>
      </w:r>
      <w:r w:rsidRPr="00825563">
        <w:rPr>
          <w:rFonts w:cs="Arial"/>
        </w:rPr>
        <w:instrText xml:space="preserve"> SEQ Figure \* ARABIC </w:instrText>
      </w:r>
      <w:r w:rsidRPr="00825563">
        <w:rPr>
          <w:rFonts w:cs="Arial"/>
        </w:rPr>
        <w:fldChar w:fldCharType="separate"/>
      </w:r>
      <w:r>
        <w:rPr>
          <w:rFonts w:cs="Arial"/>
          <w:noProof/>
        </w:rPr>
        <w:t>8</w:t>
      </w:r>
      <w:r w:rsidRPr="00825563">
        <w:rPr>
          <w:rFonts w:cs="Arial"/>
        </w:rPr>
        <w:fldChar w:fldCharType="end"/>
      </w:r>
      <w:r w:rsidRPr="00825563">
        <w:rPr>
          <w:rFonts w:cs="Arial"/>
        </w:rPr>
        <w:t xml:space="preserve"> - Jumping concept draft</w:t>
      </w:r>
      <w:bookmarkEnd w:id="81"/>
    </w:p>
    <w:p w:rsidR="0088093E" w:rsidRPr="00825563" w:rsidRDefault="0088093E" w:rsidP="0088093E">
      <w:pPr>
        <w:pStyle w:val="Heading3"/>
        <w:rPr>
          <w:rFonts w:cs="Arial"/>
        </w:rPr>
      </w:pPr>
      <w:bookmarkStart w:id="82" w:name="_Toc472779901"/>
      <w:r w:rsidRPr="00825563">
        <w:rPr>
          <w:rFonts w:cs="Arial"/>
        </w:rPr>
        <w:t>Implementation</w:t>
      </w:r>
      <w:bookmarkEnd w:id="82"/>
    </w:p>
    <w:p w:rsidR="0088093E" w:rsidRPr="00825563" w:rsidRDefault="0088093E" w:rsidP="0088093E">
      <w:pPr>
        <w:pStyle w:val="BodyText"/>
        <w:rPr>
          <w:rFonts w:ascii="Arial" w:hAnsi="Arial" w:cs="Arial"/>
          <w:color w:val="FF0000"/>
        </w:rPr>
      </w:pPr>
      <w:r w:rsidRPr="00825563">
        <w:rPr>
          <w:rFonts w:ascii="Arial" w:hAnsi="Arial" w:cs="Arial"/>
          <w:color w:val="FF0000"/>
        </w:rPr>
        <w:t>Description how it was actually implemented</w:t>
      </w:r>
    </w:p>
    <w:p w:rsidR="0088093E" w:rsidRPr="00825563" w:rsidRDefault="0088093E" w:rsidP="0088093E">
      <w:pPr>
        <w:pStyle w:val="BodyText"/>
        <w:rPr>
          <w:rFonts w:ascii="Arial" w:hAnsi="Arial" w:cs="Arial"/>
          <w:color w:val="FF0000"/>
        </w:rPr>
      </w:pPr>
      <w:r w:rsidRPr="00825563">
        <w:rPr>
          <w:rFonts w:ascii="Arial" w:hAnsi="Arial" w:cs="Arial"/>
          <w:color w:val="FF0000"/>
        </w:rPr>
        <w:t>Screenshot of blueprint (Different versions?)</w:t>
      </w:r>
    </w:p>
    <w:p w:rsidR="0088093E" w:rsidRPr="00825563" w:rsidRDefault="0088093E" w:rsidP="0088093E">
      <w:pPr>
        <w:pStyle w:val="BodyText"/>
        <w:rPr>
          <w:rFonts w:ascii="Arial" w:hAnsi="Arial" w:cs="Arial"/>
          <w:color w:val="FF0000"/>
        </w:rPr>
      </w:pPr>
      <w:r w:rsidRPr="00825563">
        <w:rPr>
          <w:rFonts w:ascii="Arial" w:hAnsi="Arial" w:cs="Arial"/>
          <w:color w:val="FF0000"/>
        </w:rPr>
        <w:t>Problems while implementing</w:t>
      </w:r>
    </w:p>
    <w:p w:rsidR="0088093E" w:rsidRPr="00825563" w:rsidRDefault="0088093E" w:rsidP="0088093E">
      <w:pPr>
        <w:pStyle w:val="Heading3"/>
        <w:rPr>
          <w:rFonts w:cs="Arial"/>
        </w:rPr>
      </w:pPr>
      <w:bookmarkStart w:id="83" w:name="_Toc472779902"/>
      <w:r w:rsidRPr="00825563">
        <w:rPr>
          <w:rFonts w:cs="Arial"/>
        </w:rPr>
        <w:t>Parameters</w:t>
      </w:r>
      <w:bookmarkEnd w:id="83"/>
    </w:p>
    <w:p w:rsidR="0088093E" w:rsidRPr="00825563" w:rsidRDefault="0088093E" w:rsidP="0088093E">
      <w:pPr>
        <w:pStyle w:val="BodyText"/>
        <w:rPr>
          <w:rFonts w:ascii="Arial" w:hAnsi="Arial" w:cs="Arial"/>
          <w:color w:val="FF0000"/>
        </w:rPr>
      </w:pPr>
      <w:r w:rsidRPr="00825563">
        <w:rPr>
          <w:rFonts w:ascii="Arial" w:hAnsi="Arial" w:cs="Arial"/>
          <w:color w:val="FF0000"/>
        </w:rPr>
        <w:t>Which parameters are relevant for this method</w:t>
      </w:r>
    </w:p>
    <w:p w:rsidR="0088093E" w:rsidRPr="00825563" w:rsidRDefault="0088093E" w:rsidP="0088093E">
      <w:pPr>
        <w:pStyle w:val="Heading2"/>
        <w:numPr>
          <w:ilvl w:val="1"/>
          <w:numId w:val="30"/>
        </w:numPr>
        <w:ind w:left="578" w:hanging="578"/>
        <w:rPr>
          <w:rFonts w:cs="Arial"/>
        </w:rPr>
      </w:pPr>
      <w:bookmarkStart w:id="84" w:name="_Toc472779903"/>
      <w:r w:rsidRPr="00825563">
        <w:rPr>
          <w:rFonts w:cs="Arial"/>
        </w:rPr>
        <w:t>Combining the navigation methods</w:t>
      </w:r>
      <w:bookmarkEnd w:id="84"/>
    </w:p>
    <w:p w:rsidR="0088093E" w:rsidRPr="00825563" w:rsidRDefault="0088093E" w:rsidP="0088093E">
      <w:pPr>
        <w:pStyle w:val="BodyText"/>
        <w:rPr>
          <w:rFonts w:ascii="Arial" w:hAnsi="Arial" w:cs="Arial"/>
          <w:color w:val="FF0000"/>
        </w:rPr>
      </w:pPr>
      <w:r w:rsidRPr="00825563">
        <w:rPr>
          <w:rFonts w:ascii="Arial" w:hAnsi="Arial" w:cs="Arial"/>
          <w:color w:val="FF0000"/>
        </w:rPr>
        <w:t xml:space="preserve">Creation of prototype (combination of each method prototype, switch between </w:t>
      </w:r>
      <w:proofErr w:type="spellStart"/>
      <w:r w:rsidRPr="00825563">
        <w:rPr>
          <w:rFonts w:ascii="Arial" w:hAnsi="Arial" w:cs="Arial"/>
          <w:color w:val="FF0000"/>
        </w:rPr>
        <w:t>NavMets</w:t>
      </w:r>
      <w:proofErr w:type="spellEnd"/>
      <w:r w:rsidRPr="00825563">
        <w:rPr>
          <w:rFonts w:ascii="Arial" w:hAnsi="Arial" w:cs="Arial"/>
          <w:color w:val="FF0000"/>
        </w:rPr>
        <w:t>)</w:t>
      </w:r>
    </w:p>
    <w:p w:rsidR="0088093E" w:rsidRPr="00825563" w:rsidRDefault="0088093E" w:rsidP="0088093E">
      <w:pPr>
        <w:pStyle w:val="Heading1"/>
        <w:rPr>
          <w:rFonts w:cs="Arial"/>
        </w:rPr>
      </w:pPr>
      <w:bookmarkStart w:id="85" w:name="_Toc472779904"/>
      <w:r w:rsidRPr="00825563">
        <w:rPr>
          <w:rFonts w:cs="Arial"/>
        </w:rPr>
        <w:lastRenderedPageBreak/>
        <w:t>Testing (BOTH)</w:t>
      </w:r>
      <w:bookmarkEnd w:id="85"/>
    </w:p>
    <w:p w:rsidR="0088093E" w:rsidRPr="00825563" w:rsidRDefault="0088093E" w:rsidP="0088093E">
      <w:pPr>
        <w:pStyle w:val="Heading2"/>
        <w:numPr>
          <w:ilvl w:val="1"/>
          <w:numId w:val="30"/>
        </w:numPr>
        <w:ind w:left="578" w:hanging="578"/>
        <w:rPr>
          <w:rFonts w:cs="Arial"/>
        </w:rPr>
      </w:pPr>
      <w:bookmarkStart w:id="86" w:name="_Toc472779905"/>
      <w:r w:rsidRPr="00825563">
        <w:rPr>
          <w:rFonts w:cs="Arial"/>
        </w:rPr>
        <w:t>Introduction (Dominic)</w:t>
      </w:r>
      <w:bookmarkEnd w:id="86"/>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This chapter discusses the testing sequences. What was the scenario, what has been tested and first results will be given. A detailed discussion of the results can be found in chapter </w:t>
      </w:r>
      <w:r w:rsidRPr="00133150">
        <w:rPr>
          <w:rFonts w:ascii="Arial" w:hAnsi="Arial" w:cs="Arial"/>
          <w:i/>
          <w:color w:val="00B050"/>
        </w:rPr>
        <w:t>‘6 Conclusion’</w:t>
      </w:r>
      <w:r w:rsidRPr="00133150">
        <w:rPr>
          <w:rFonts w:ascii="Arial" w:hAnsi="Arial" w:cs="Arial"/>
          <w:color w:val="00B050"/>
        </w:rPr>
        <w:t>.</w:t>
      </w:r>
    </w:p>
    <w:p w:rsidR="0088093E" w:rsidRPr="00825563" w:rsidRDefault="0088093E" w:rsidP="0088093E">
      <w:pPr>
        <w:pStyle w:val="Heading2"/>
        <w:numPr>
          <w:ilvl w:val="1"/>
          <w:numId w:val="30"/>
        </w:numPr>
        <w:ind w:left="578" w:hanging="578"/>
        <w:rPr>
          <w:rFonts w:cs="Arial"/>
        </w:rPr>
      </w:pPr>
      <w:bookmarkStart w:id="87" w:name="_Toc472779906"/>
      <w:r w:rsidRPr="00825563">
        <w:rPr>
          <w:rFonts w:cs="Arial"/>
        </w:rPr>
        <w:t xml:space="preserve">Testing </w:t>
      </w:r>
      <w:proofErr w:type="spellStart"/>
      <w:r w:rsidRPr="00825563">
        <w:rPr>
          <w:rFonts w:cs="Arial"/>
        </w:rPr>
        <w:t>Szenario</w:t>
      </w:r>
      <w:bookmarkEnd w:id="87"/>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tests were hold on three different days with a total of fourteen participants. Each test was divided into five different parts (VR-Experience, Ease of Learning, Pick &amp; Place, </w:t>
      </w:r>
      <w:proofErr w:type="spellStart"/>
      <w:r w:rsidRPr="00B15DA6">
        <w:rPr>
          <w:rFonts w:ascii="Arial" w:hAnsi="Arial" w:cs="Arial"/>
          <w:color w:val="00B050"/>
        </w:rPr>
        <w:t>Jump’n’Run</w:t>
      </w:r>
      <w:proofErr w:type="spellEnd"/>
      <w:r w:rsidRPr="00B15DA6">
        <w:rPr>
          <w:rFonts w:ascii="Arial" w:hAnsi="Arial" w:cs="Arial"/>
          <w:color w:val="00B050"/>
        </w:rPr>
        <w:t xml:space="preserve"> and Ease of Use). During each of those parts the participant was given a task to fulfilled with follow-up questions to answer. More details to each of those parts will be given in the up following chapters </w:t>
      </w:r>
      <w:r w:rsidRPr="00B15DA6">
        <w:rPr>
          <w:rFonts w:ascii="Arial" w:hAnsi="Arial" w:cs="Arial"/>
          <w:i/>
          <w:color w:val="00B050"/>
        </w:rPr>
        <w:t>‘5.3 Experience with Virtual reality’</w:t>
      </w:r>
      <w:r w:rsidRPr="00B15DA6">
        <w:rPr>
          <w:rFonts w:ascii="Arial" w:hAnsi="Arial" w:cs="Arial"/>
          <w:color w:val="00B050"/>
        </w:rPr>
        <w:t xml:space="preserve"> to </w:t>
      </w:r>
      <w:r w:rsidRPr="00B15DA6">
        <w:rPr>
          <w:rFonts w:ascii="Arial" w:hAnsi="Arial" w:cs="Arial"/>
          <w:i/>
          <w:color w:val="00B050"/>
        </w:rPr>
        <w:t>‘5.7 Ease of Use’</w:t>
      </w:r>
      <w:r w:rsidRPr="00B15DA6">
        <w:rPr>
          <w:rFonts w:ascii="Arial" w:hAnsi="Arial" w:cs="Arial"/>
          <w:color w:val="00B050"/>
        </w:rPr>
        <w:t>.</w:t>
      </w:r>
    </w:p>
    <w:p w:rsidR="0088093E" w:rsidRPr="00B15DA6" w:rsidRDefault="0088093E" w:rsidP="0088093E">
      <w:pPr>
        <w:pStyle w:val="BodyText"/>
        <w:rPr>
          <w:rFonts w:ascii="Arial" w:hAnsi="Arial" w:cs="Arial"/>
          <w:color w:val="00B050"/>
        </w:rPr>
      </w:pPr>
      <w:r w:rsidRPr="00B15DA6">
        <w:rPr>
          <w:rFonts w:ascii="Arial" w:hAnsi="Arial" w:cs="Arial"/>
          <w:color w:val="00B050"/>
        </w:rPr>
        <w:t>The test participants are divided into two groups based on their experience with virtual reality.</w:t>
      </w:r>
    </w:p>
    <w:p w:rsidR="0088093E" w:rsidRPr="00825563" w:rsidRDefault="0088093E" w:rsidP="0088093E">
      <w:pPr>
        <w:pStyle w:val="Heading2"/>
        <w:numPr>
          <w:ilvl w:val="1"/>
          <w:numId w:val="30"/>
        </w:numPr>
        <w:ind w:left="578" w:hanging="578"/>
        <w:rPr>
          <w:rFonts w:cs="Arial"/>
        </w:rPr>
      </w:pPr>
      <w:bookmarkStart w:id="88" w:name="_Toc472779907"/>
      <w:r w:rsidRPr="00825563">
        <w:rPr>
          <w:rFonts w:cs="Arial"/>
        </w:rPr>
        <w:t>Experience with Virtual Reality</w:t>
      </w:r>
      <w:bookmarkEnd w:id="88"/>
    </w:p>
    <w:p w:rsidR="0088093E" w:rsidRPr="00133150" w:rsidRDefault="0088093E" w:rsidP="0088093E">
      <w:pPr>
        <w:pStyle w:val="BodyText"/>
        <w:rPr>
          <w:rFonts w:ascii="Arial" w:hAnsi="Arial" w:cs="Arial"/>
          <w:color w:val="00B050"/>
        </w:rPr>
      </w:pPr>
      <w:r w:rsidRPr="00133150">
        <w:rPr>
          <w:rFonts w:ascii="Arial" w:hAnsi="Arial" w:cs="Arial"/>
          <w:color w:val="00B050"/>
        </w:rPr>
        <w:t>In the first test we wanted to know whether the tested person has had experience with the virtual reality prior to the test. We expected the majority to have already had first contact with the virtual reality. The results showed us that half of the test audience had had experience prior to our testing sequence.</w:t>
      </w:r>
    </w:p>
    <w:p w:rsidR="0088093E" w:rsidRPr="00825563" w:rsidRDefault="0088093E" w:rsidP="0088093E">
      <w:pPr>
        <w:pStyle w:val="Heading2"/>
        <w:numPr>
          <w:ilvl w:val="1"/>
          <w:numId w:val="30"/>
        </w:numPr>
        <w:ind w:left="578" w:hanging="578"/>
        <w:rPr>
          <w:rFonts w:cs="Arial"/>
        </w:rPr>
      </w:pPr>
      <w:bookmarkStart w:id="89" w:name="_Toc472779908"/>
      <w:r w:rsidRPr="00825563">
        <w:rPr>
          <w:rFonts w:cs="Arial"/>
        </w:rPr>
        <w:t>Ease of Learning</w:t>
      </w:r>
      <w:bookmarkEnd w:id="89"/>
    </w:p>
    <w:p w:rsidR="0088093E" w:rsidRPr="00133150" w:rsidRDefault="0088093E" w:rsidP="0088093E">
      <w:pPr>
        <w:pStyle w:val="BodyText"/>
        <w:rPr>
          <w:rFonts w:ascii="Arial" w:hAnsi="Arial" w:cs="Arial"/>
          <w:color w:val="00B050"/>
        </w:rPr>
      </w:pPr>
      <w:r w:rsidRPr="00133150">
        <w:rPr>
          <w:rFonts w:ascii="Arial" w:hAnsi="Arial" w:cs="Arial"/>
          <w:color w:val="00B050"/>
        </w:rPr>
        <w:t xml:space="preserve">In this test we gave the participants time to get used to each of the four </w:t>
      </w:r>
      <w:del w:id="90" w:author="Groux Marcel (s)" w:date="2017-01-21T18:42:00Z">
        <w:r w:rsidRPr="00133150" w:rsidDel="00767D53">
          <w:rPr>
            <w:rFonts w:ascii="Arial" w:hAnsi="Arial" w:cs="Arial"/>
            <w:color w:val="00B050"/>
          </w:rPr>
          <w:delText xml:space="preserve">tested </w:delText>
        </w:r>
      </w:del>
      <w:r w:rsidRPr="00133150">
        <w:rPr>
          <w:rFonts w:ascii="Arial" w:hAnsi="Arial" w:cs="Arial"/>
          <w:color w:val="00B050"/>
        </w:rPr>
        <w:t xml:space="preserve">navigation methods. They had as much time at disposal as they needed </w:t>
      </w:r>
      <w:del w:id="91" w:author="Groux Marcel (s)" w:date="2017-01-21T18:42:00Z">
        <w:r w:rsidRPr="00133150" w:rsidDel="00767D53">
          <w:rPr>
            <w:rFonts w:ascii="Arial" w:hAnsi="Arial" w:cs="Arial"/>
            <w:color w:val="00B050"/>
          </w:rPr>
          <w:delText>to feel that they know how the navigation method works</w:delText>
        </w:r>
      </w:del>
      <w:ins w:id="92" w:author="Groux Marcel (s)" w:date="2017-01-21T18:42:00Z">
        <w:r w:rsidR="00767D53">
          <w:rPr>
            <w:rFonts w:ascii="Arial" w:hAnsi="Arial" w:cs="Arial"/>
            <w:color w:val="00B050"/>
          </w:rPr>
          <w:t>to feel comfortable with the different navigation methods</w:t>
        </w:r>
      </w:ins>
      <w:r w:rsidRPr="00133150">
        <w:rPr>
          <w:rFonts w:ascii="Arial" w:hAnsi="Arial" w:cs="Arial"/>
          <w:color w:val="00B050"/>
        </w:rPr>
        <w:t>. We expected them to take one to two minutes to get the feeling for each method</w:t>
      </w:r>
    </w:p>
    <w:p w:rsidR="0088093E" w:rsidRDefault="003863A8" w:rsidP="0088093E">
      <w:pPr>
        <w:pStyle w:val="BodyText"/>
        <w:keepNext/>
        <w:spacing w:line="240" w:lineRule="auto"/>
      </w:pPr>
      <w:r>
        <w:rPr>
          <w:rFonts w:ascii="Arial" w:hAnsi="Arial" w:cs="Arial"/>
          <w:noProof/>
          <w:color w:val="FF0000"/>
          <w:lang w:eastAsia="en-GB"/>
        </w:rPr>
        <w:lastRenderedPageBreak/>
        <w:pict>
          <v:shape id="Grafik 46" o:spid="_x0000_i1033" type="#_x0000_t75" style="width:439.5pt;height:160.9pt;visibility:visible;mso-wrap-style:square">
            <v:imagedata r:id="rId19" o:title=""/>
          </v:shape>
        </w:pict>
      </w:r>
    </w:p>
    <w:p w:rsidR="0088093E" w:rsidRPr="00825563" w:rsidRDefault="0088093E" w:rsidP="0088093E">
      <w:pPr>
        <w:pStyle w:val="Caption"/>
        <w:jc w:val="both"/>
        <w:rPr>
          <w:rFonts w:cs="Arial"/>
          <w:color w:val="FF0000"/>
        </w:rPr>
      </w:pPr>
      <w:bookmarkStart w:id="93" w:name="_Toc472766992"/>
      <w:r w:rsidRPr="0014618E">
        <w:rPr>
          <w:lang w:val="en-US"/>
        </w:rPr>
        <w:t xml:space="preserve">Figure </w:t>
      </w:r>
      <w:r>
        <w:fldChar w:fldCharType="begin"/>
      </w:r>
      <w:r w:rsidRPr="0014618E">
        <w:rPr>
          <w:lang w:val="en-US"/>
        </w:rPr>
        <w:instrText xml:space="preserve"> SEQ Figure \* ARABIC </w:instrText>
      </w:r>
      <w:r>
        <w:fldChar w:fldCharType="separate"/>
      </w:r>
      <w:r>
        <w:rPr>
          <w:noProof/>
          <w:lang w:val="en-US"/>
        </w:rPr>
        <w:t>9</w:t>
      </w:r>
      <w:r>
        <w:fldChar w:fldCharType="end"/>
      </w:r>
      <w:r w:rsidRPr="0014618E">
        <w:rPr>
          <w:lang w:val="en-US"/>
        </w:rPr>
        <w:t xml:space="preserve"> - </w:t>
      </w:r>
      <w:proofErr w:type="spellStart"/>
      <w:r w:rsidRPr="0014618E">
        <w:rPr>
          <w:lang w:val="en-US"/>
        </w:rPr>
        <w:t>Testmap</w:t>
      </w:r>
      <w:proofErr w:type="spellEnd"/>
      <w:r w:rsidRPr="0014618E">
        <w:rPr>
          <w:lang w:val="en-US"/>
        </w:rPr>
        <w:t xml:space="preserve"> Ease of Learning</w:t>
      </w:r>
      <w:bookmarkEnd w:id="93"/>
    </w:p>
    <w:p w:rsidR="0088093E" w:rsidRPr="00825563" w:rsidRDefault="0088093E" w:rsidP="0088093E">
      <w:pPr>
        <w:pStyle w:val="Heading3"/>
        <w:rPr>
          <w:rFonts w:cs="Arial"/>
        </w:rPr>
      </w:pPr>
      <w:bookmarkStart w:id="94" w:name="_Toc472779909"/>
      <w:r w:rsidRPr="00825563">
        <w:rPr>
          <w:rFonts w:cs="Arial"/>
        </w:rPr>
        <w:t>Teleport</w:t>
      </w:r>
      <w:bookmarkEnd w:id="94"/>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86" o:spid="_x0000_i103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">
            <v:imagedata r:id="rId20" o:title=""/>
            <o:lock v:ext="edit" aspectratio="f"/>
          </v:shape>
        </w:pict>
      </w:r>
      <w:r>
        <w:rPr>
          <w:rFonts w:ascii="Arial" w:hAnsi="Arial" w:cs="Arial"/>
          <w:noProof/>
          <w:lang w:eastAsia="en-GB"/>
        </w:rPr>
        <w:pict>
          <v:shape id="Diagramm 85" o:spid="_x0000_i103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">
            <v:imagedata r:id="rId21" o:title=""/>
            <o:lock v:ext="edit" aspectratio="f"/>
          </v:shape>
        </w:pict>
      </w:r>
    </w:p>
    <w:p w:rsidR="0088093E" w:rsidRPr="00825563" w:rsidRDefault="0088093E" w:rsidP="0088093E">
      <w:pPr>
        <w:pStyle w:val="Caption"/>
        <w:jc w:val="both"/>
        <w:rPr>
          <w:rFonts w:cs="Arial"/>
        </w:rPr>
      </w:pPr>
      <w:bookmarkStart w:id="95" w:name="_Toc472766995"/>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Teleport</w:t>
      </w:r>
      <w:bookmarkEnd w:id="95"/>
    </w:p>
    <w:p w:rsidR="0088093E" w:rsidRPr="00825563" w:rsidRDefault="0088093E" w:rsidP="0088093E">
      <w:pPr>
        <w:pStyle w:val="BodyText"/>
        <w:rPr>
          <w:rFonts w:ascii="Arial" w:hAnsi="Arial" w:cs="Arial"/>
          <w:color w:val="FF0000"/>
        </w:rPr>
      </w:pPr>
      <w:r w:rsidRPr="00825563">
        <w:rPr>
          <w:rFonts w:ascii="Arial" w:hAnsi="Arial" w:cs="Arial"/>
          <w:color w:val="FF0000"/>
        </w:rPr>
        <w:t>As seen in the charts the average learning time for the experienced and inexperienced participants is approximately the same. However, the times of the inexperienced is closer to the average than the times of the experienced participants.</w:t>
      </w:r>
    </w:p>
    <w:p w:rsidR="0088093E" w:rsidRPr="00825563" w:rsidRDefault="0088093E" w:rsidP="0088093E">
      <w:pPr>
        <w:pStyle w:val="Heading3"/>
        <w:rPr>
          <w:rFonts w:cs="Arial"/>
        </w:rPr>
      </w:pPr>
      <w:bookmarkStart w:id="96" w:name="_Toc472779910"/>
      <w:r w:rsidRPr="00825563">
        <w:rPr>
          <w:rFonts w:cs="Arial"/>
        </w:rPr>
        <w:lastRenderedPageBreak/>
        <w:t>Jumping</w:t>
      </w:r>
      <w:bookmarkEnd w:id="96"/>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84" o:spid="_x0000_i103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">
            <v:imagedata r:id="rId22" o:title=""/>
            <o:lock v:ext="edit" aspectratio="f"/>
          </v:shape>
        </w:pict>
      </w:r>
      <w:r>
        <w:rPr>
          <w:rFonts w:ascii="Arial" w:hAnsi="Arial" w:cs="Arial"/>
          <w:noProof/>
          <w:lang w:eastAsia="en-GB"/>
        </w:rPr>
        <w:pict>
          <v:shape id="Diagramm 83" o:spid="_x0000_i103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">
            <v:imagedata r:id="rId23" o:title=""/>
            <o:lock v:ext="edit" aspectratio="f"/>
          </v:shape>
        </w:pict>
      </w:r>
    </w:p>
    <w:p w:rsidR="0088093E" w:rsidRPr="00825563" w:rsidRDefault="0088093E" w:rsidP="0088093E">
      <w:pPr>
        <w:pStyle w:val="Caption"/>
        <w:jc w:val="both"/>
        <w:rPr>
          <w:rFonts w:cs="Arial"/>
        </w:rPr>
      </w:pPr>
      <w:bookmarkStart w:id="97" w:name="_Toc472766996"/>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2</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Jumping</w:t>
      </w:r>
      <w:bookmarkEnd w:id="97"/>
    </w:p>
    <w:p w:rsidR="0088093E" w:rsidRPr="00825563" w:rsidRDefault="0088093E" w:rsidP="0088093E">
      <w:pPr>
        <w:pStyle w:val="BodyText"/>
        <w:rPr>
          <w:rFonts w:ascii="Arial" w:hAnsi="Arial" w:cs="Arial"/>
          <w:color w:val="FF0000"/>
        </w:rPr>
      </w:pPr>
      <w:r w:rsidRPr="00825563">
        <w:rPr>
          <w:rFonts w:ascii="Arial" w:hAnsi="Arial" w:cs="Arial"/>
          <w:color w:val="FF0000"/>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88093E" w:rsidRPr="00825563" w:rsidRDefault="0088093E" w:rsidP="0088093E">
      <w:pPr>
        <w:pStyle w:val="Heading3"/>
        <w:rPr>
          <w:rFonts w:cs="Arial"/>
        </w:rPr>
      </w:pPr>
      <w:bookmarkStart w:id="98" w:name="_Toc472779911"/>
      <w:r w:rsidRPr="00825563">
        <w:rPr>
          <w:rFonts w:cs="Arial"/>
        </w:rPr>
        <w:t>Walking in Place</w:t>
      </w:r>
      <w:bookmarkEnd w:id="98"/>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82" o:spid="_x0000_i103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">
            <v:imagedata r:id="rId24" o:title=""/>
            <o:lock v:ext="edit" aspectratio="f"/>
          </v:shape>
        </w:pict>
      </w:r>
      <w:r>
        <w:rPr>
          <w:rFonts w:ascii="Arial" w:hAnsi="Arial" w:cs="Arial"/>
          <w:noProof/>
          <w:lang w:eastAsia="en-GB"/>
        </w:rPr>
        <w:pict>
          <v:shape id="Diagramm 81" o:spid="_x0000_i103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CiCAeR/AQAAIcmAAAVAAAAAAAAAAAA&#10;AAAAAF8OAABkcnMvY2hhcnRzL3N0eWxlMS54bWxQSwECLQAUAAYACAAAACEAkK6+BfIHAAANKAAA&#10;FQAAAAAAAAAAAAAAAACOEwAAZHJzL2NoYXJ0cy9jaGFydDEueG1sUEsBAi0AFAAGAAgAAAAhAJOM&#10;rLjbAAAABQEAAA8AAAAAAAAAAAAAAAAAsxsAAGRycy9kb3ducmV2LnhtbFBLBQYAAAAACgAKAJwC&#10;AAC7HAAAAAA=&#10;">
            <v:imagedata r:id="rId25" o:title=""/>
            <o:lock v:ext="edit" aspectratio="f"/>
          </v:shape>
        </w:pict>
      </w:r>
    </w:p>
    <w:p w:rsidR="0088093E" w:rsidRPr="00825563" w:rsidRDefault="0088093E" w:rsidP="0088093E">
      <w:pPr>
        <w:pStyle w:val="Caption"/>
        <w:jc w:val="both"/>
        <w:rPr>
          <w:rFonts w:cs="Arial"/>
        </w:rPr>
      </w:pPr>
      <w:bookmarkStart w:id="99" w:name="_Toc472766997"/>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3</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Walking in Place</w:t>
      </w:r>
      <w:bookmarkEnd w:id="99"/>
    </w:p>
    <w:p w:rsidR="0088093E" w:rsidRPr="00825563" w:rsidRDefault="0088093E" w:rsidP="0088093E">
      <w:pPr>
        <w:pStyle w:val="BodyText"/>
        <w:rPr>
          <w:rFonts w:ascii="Arial" w:hAnsi="Arial" w:cs="Arial"/>
          <w:color w:val="FF0000"/>
        </w:rPr>
      </w:pPr>
      <w:r w:rsidRPr="00825563">
        <w:rPr>
          <w:rFonts w:ascii="Arial" w:hAnsi="Arial" w:cs="Arial"/>
          <w:color w:val="FF0000"/>
        </w:rPr>
        <w:t>Comparing both charts it is interesting to see that there is no significant difference between the two testing groups except for two participants of the experienced group spiking either with a low or a higher time.</w:t>
      </w:r>
    </w:p>
    <w:p w:rsidR="0088093E" w:rsidRPr="00825563" w:rsidRDefault="0088093E" w:rsidP="0088093E">
      <w:pPr>
        <w:pStyle w:val="Heading3"/>
        <w:rPr>
          <w:rFonts w:cs="Arial"/>
        </w:rPr>
      </w:pPr>
      <w:bookmarkStart w:id="100" w:name="_Toc472779912"/>
      <w:r w:rsidRPr="00825563">
        <w:rPr>
          <w:rFonts w:cs="Arial"/>
        </w:rPr>
        <w:lastRenderedPageBreak/>
        <w:t>Walking by Leaning</w:t>
      </w:r>
      <w:bookmarkEnd w:id="100"/>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80" o:spid="_x0000_i104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">
            <v:imagedata r:id="rId26" o:title=""/>
            <o:lock v:ext="edit" aspectratio="f"/>
          </v:shape>
        </w:pict>
      </w:r>
      <w:r>
        <w:rPr>
          <w:rFonts w:ascii="Arial" w:hAnsi="Arial" w:cs="Arial"/>
          <w:noProof/>
          <w:lang w:eastAsia="en-GB"/>
        </w:rPr>
        <w:pict>
          <v:shape id="Diagramm 79" o:spid="_x0000_i104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">
            <v:imagedata r:id="rId27" o:title=""/>
            <o:lock v:ext="edit" aspectratio="f"/>
          </v:shape>
        </w:pict>
      </w:r>
    </w:p>
    <w:p w:rsidR="0088093E" w:rsidRPr="00825563" w:rsidRDefault="0088093E" w:rsidP="0088093E">
      <w:pPr>
        <w:pStyle w:val="Caption"/>
        <w:jc w:val="both"/>
        <w:rPr>
          <w:rFonts w:cs="Arial"/>
        </w:rPr>
      </w:pPr>
      <w:bookmarkStart w:id="101" w:name="_Toc472766998"/>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4</w:t>
      </w:r>
      <w:r w:rsidRPr="00825563">
        <w:rPr>
          <w:rFonts w:cs="Arial"/>
        </w:rPr>
        <w:fldChar w:fldCharType="end"/>
      </w:r>
      <w:r w:rsidRPr="00825563">
        <w:rPr>
          <w:rFonts w:cs="Arial"/>
        </w:rPr>
        <w:t xml:space="preserve"> - </w:t>
      </w:r>
      <w:proofErr w:type="spellStart"/>
      <w:r w:rsidRPr="00825563">
        <w:rPr>
          <w:rFonts w:cs="Arial"/>
        </w:rPr>
        <w:t>EoL</w:t>
      </w:r>
      <w:proofErr w:type="spellEnd"/>
      <w:r w:rsidRPr="00825563">
        <w:rPr>
          <w:rFonts w:cs="Arial"/>
        </w:rPr>
        <w:t xml:space="preserve"> Walking by Leaning</w:t>
      </w:r>
      <w:bookmarkEnd w:id="101"/>
    </w:p>
    <w:p w:rsidR="0088093E" w:rsidRPr="00825563" w:rsidRDefault="0088093E" w:rsidP="0088093E">
      <w:pPr>
        <w:pStyle w:val="BodyText"/>
        <w:rPr>
          <w:rFonts w:ascii="Arial" w:hAnsi="Arial" w:cs="Arial"/>
          <w:color w:val="FF0000"/>
        </w:rPr>
      </w:pPr>
      <w:r w:rsidRPr="00825563">
        <w:rPr>
          <w:rFonts w:ascii="Arial" w:hAnsi="Arial" w:cs="Arial"/>
          <w:color w:val="FF0000"/>
        </w:rPr>
        <w:t>The average time of learning of the participants is between 40 to 45 seconds, which is below our expectations. However, without participant eight of the experienced group spiking off, the average of that group would be significantly below the one of the experienced group.</w:t>
      </w:r>
    </w:p>
    <w:p w:rsidR="0088093E" w:rsidRPr="00825563" w:rsidRDefault="0088093E" w:rsidP="0088093E">
      <w:pPr>
        <w:pStyle w:val="Heading3"/>
        <w:rPr>
          <w:rFonts w:cs="Arial"/>
        </w:rPr>
      </w:pPr>
      <w:bookmarkStart w:id="102" w:name="_Toc472779913"/>
      <w:r w:rsidRPr="00825563">
        <w:rPr>
          <w:rFonts w:cs="Arial"/>
        </w:rPr>
        <w:t>Comparing all Navigation methods.</w:t>
      </w:r>
      <w:bookmarkEnd w:id="102"/>
    </w:p>
    <w:p w:rsidR="0088093E" w:rsidRPr="00825563" w:rsidRDefault="0088093E" w:rsidP="0088093E">
      <w:pPr>
        <w:pStyle w:val="BodyText"/>
        <w:rPr>
          <w:rFonts w:ascii="Arial" w:hAnsi="Arial" w:cs="Arial"/>
          <w:color w:val="FF0000"/>
        </w:rPr>
      </w:pPr>
      <w:r w:rsidRPr="00825563">
        <w:rPr>
          <w:rFonts w:ascii="Arial" w:hAnsi="Arial" w:cs="Arial"/>
          <w:color w:val="FF0000"/>
        </w:rPr>
        <w:t>All of the different averages for each method are below our expectations. The only one being coherent with our expectations is the VR experienced jumping chart. Furthermore, the difference between the fastest and the slowest participants is higher for the experienced, while the inexperienced were closer together</w:t>
      </w:r>
    </w:p>
    <w:p w:rsidR="0088093E" w:rsidRPr="00825563" w:rsidRDefault="0088093E" w:rsidP="0088093E">
      <w:pPr>
        <w:pStyle w:val="Heading2"/>
        <w:numPr>
          <w:ilvl w:val="1"/>
          <w:numId w:val="30"/>
        </w:numPr>
        <w:ind w:left="578" w:hanging="578"/>
        <w:rPr>
          <w:rFonts w:cs="Arial"/>
        </w:rPr>
      </w:pPr>
      <w:bookmarkStart w:id="103" w:name="_Toc472779914"/>
      <w:r w:rsidRPr="00825563">
        <w:rPr>
          <w:rFonts w:cs="Arial"/>
        </w:rPr>
        <w:t>Pick &amp; place</w:t>
      </w:r>
      <w:bookmarkEnd w:id="103"/>
    </w:p>
    <w:p w:rsidR="0088093E" w:rsidRPr="00B15DA6" w:rsidRDefault="0088093E" w:rsidP="0088093E">
      <w:pPr>
        <w:pStyle w:val="BodyText"/>
        <w:rPr>
          <w:rFonts w:ascii="Arial" w:hAnsi="Arial" w:cs="Arial"/>
          <w:color w:val="00B050"/>
        </w:rPr>
      </w:pPr>
      <w:r w:rsidRPr="00B15DA6">
        <w:rPr>
          <w:rFonts w:ascii="Arial" w:hAnsi="Arial" w:cs="Arial"/>
          <w:color w:val="00B050"/>
        </w:rPr>
        <w:t xml:space="preserve">The test persons were asked to pick up a cube, start the timer and reach the other end of the room using the assigned navigation method. This test was done for each of the four navigation method once. </w:t>
      </w:r>
    </w:p>
    <w:p w:rsidR="0088093E" w:rsidRPr="00B15DA6" w:rsidRDefault="0088093E" w:rsidP="0088093E">
      <w:pPr>
        <w:pStyle w:val="BodyText"/>
        <w:rPr>
          <w:rFonts w:ascii="Arial" w:hAnsi="Arial" w:cs="Arial"/>
          <w:color w:val="00B050"/>
        </w:rPr>
      </w:pPr>
      <w:r w:rsidRPr="00B15DA6">
        <w:rPr>
          <w:rFonts w:ascii="Arial" w:hAnsi="Arial" w:cs="Arial"/>
          <w:color w:val="00B050"/>
        </w:rPr>
        <w:t>The Pick &amp; Place task was done on four different maps. The participants were told that each map contains three different objects, but asked to not actively search for the objects. Each map has the same base lineout, the only dif</w:t>
      </w:r>
      <w:r>
        <w:rPr>
          <w:rFonts w:ascii="Arial" w:hAnsi="Arial" w:cs="Arial"/>
          <w:color w:val="00B050"/>
        </w:rPr>
        <w:t>f</w:t>
      </w:r>
      <w:r w:rsidRPr="00B15DA6">
        <w:rPr>
          <w:rFonts w:ascii="Arial" w:hAnsi="Arial" w:cs="Arial"/>
          <w:color w:val="00B050"/>
        </w:rPr>
        <w:t xml:space="preserve">erence being the orientation and the objects placed on the map. </w:t>
      </w:r>
    </w:p>
    <w:p w:rsidR="0088093E" w:rsidRDefault="003863A8" w:rsidP="0088093E">
      <w:pPr>
        <w:pStyle w:val="BodyText"/>
        <w:keepNext/>
        <w:spacing w:line="240" w:lineRule="auto"/>
      </w:pPr>
      <w:r>
        <w:rPr>
          <w:rFonts w:ascii="Arial" w:hAnsi="Arial" w:cs="Arial"/>
          <w:noProof/>
          <w:color w:val="FF0000"/>
          <w:lang w:eastAsia="en-GB"/>
        </w:rPr>
        <w:lastRenderedPageBreak/>
        <w:pict>
          <v:shape id="Grafik 45" o:spid="_x0000_i1042" type="#_x0000_t75" style="width:439.5pt;height:174.7pt;visibility:visible;mso-wrap-style:square">
            <v:imagedata r:id="rId28" o:title=""/>
          </v:shape>
        </w:pict>
      </w:r>
    </w:p>
    <w:p w:rsidR="0088093E" w:rsidRPr="00825563" w:rsidRDefault="0088093E" w:rsidP="0088093E">
      <w:pPr>
        <w:pStyle w:val="Caption"/>
        <w:jc w:val="both"/>
        <w:rPr>
          <w:rFonts w:cs="Arial"/>
          <w:color w:val="FF0000"/>
        </w:rPr>
      </w:pPr>
      <w:bookmarkStart w:id="104" w:name="_Toc472766993"/>
      <w:r w:rsidRPr="00C739C8">
        <w:rPr>
          <w:lang w:val="en-US"/>
        </w:rPr>
        <w:t xml:space="preserve">Figure </w:t>
      </w:r>
      <w:r>
        <w:fldChar w:fldCharType="begin"/>
      </w:r>
      <w:r w:rsidRPr="00C739C8">
        <w:rPr>
          <w:lang w:val="en-US"/>
        </w:rPr>
        <w:instrText xml:space="preserve"> SEQ Figure \* ARABIC </w:instrText>
      </w:r>
      <w:r>
        <w:fldChar w:fldCharType="separate"/>
      </w:r>
      <w:r>
        <w:rPr>
          <w:noProof/>
          <w:lang w:val="en-US"/>
        </w:rPr>
        <w:t>10</w:t>
      </w:r>
      <w:r>
        <w:fldChar w:fldCharType="end"/>
      </w:r>
      <w:r w:rsidRPr="00C739C8">
        <w:rPr>
          <w:lang w:val="en-US"/>
        </w:rPr>
        <w:t xml:space="preserve"> - </w:t>
      </w:r>
      <w:proofErr w:type="spellStart"/>
      <w:r w:rsidRPr="00C739C8">
        <w:rPr>
          <w:lang w:val="en-US"/>
        </w:rPr>
        <w:t>Testmap</w:t>
      </w:r>
      <w:proofErr w:type="spellEnd"/>
      <w:r w:rsidRPr="00C739C8">
        <w:rPr>
          <w:lang w:val="en-US"/>
        </w:rPr>
        <w:t xml:space="preserve"> Pick &amp; Place</w:t>
      </w:r>
      <w:bookmarkEnd w:id="104"/>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DE6615" w:rsidRPr="00B15DA6" w:rsidTr="00DE6615">
        <w:trPr>
          <w:trHeight w:val="567"/>
        </w:trPr>
        <w:tc>
          <w:tcPr>
            <w:tcW w:w="292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925"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 xml:space="preserve">Teleport </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One objects</w:t>
            </w:r>
          </w:p>
        </w:tc>
      </w:tr>
      <w:tr w:rsidR="00DE6615" w:rsidRPr="00B15DA6" w:rsidTr="00DE6615">
        <w:trPr>
          <w:trHeight w:val="567"/>
        </w:trPr>
        <w:tc>
          <w:tcPr>
            <w:tcW w:w="292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in Place</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r w:rsidR="00DE6615" w:rsidRPr="00B15DA6" w:rsidTr="00DE6615">
        <w:trPr>
          <w:trHeight w:val="567"/>
        </w:trPr>
        <w:tc>
          <w:tcPr>
            <w:tcW w:w="292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Walking by Leaning</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30 seconds</w:t>
            </w:r>
          </w:p>
        </w:tc>
        <w:tc>
          <w:tcPr>
            <w:tcW w:w="2925"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Two objects</w:t>
            </w:r>
          </w:p>
        </w:tc>
      </w:tr>
    </w:tbl>
    <w:p w:rsidR="0088093E" w:rsidRPr="00B15DA6" w:rsidRDefault="0088093E" w:rsidP="0088093E">
      <w:pPr>
        <w:pStyle w:val="BodyText"/>
        <w:rPr>
          <w:rFonts w:ascii="Arial" w:hAnsi="Arial" w:cs="Arial"/>
          <w:color w:val="00B050"/>
        </w:rPr>
      </w:pPr>
    </w:p>
    <w:p w:rsidR="0088093E" w:rsidRPr="00825563" w:rsidRDefault="0088093E" w:rsidP="0088093E">
      <w:pPr>
        <w:pStyle w:val="Heading3"/>
        <w:rPr>
          <w:rFonts w:cs="Arial"/>
        </w:rPr>
      </w:pPr>
      <w:bookmarkStart w:id="105" w:name="_Toc472779915"/>
      <w:r w:rsidRPr="00825563">
        <w:rPr>
          <w:rFonts w:cs="Arial"/>
        </w:rPr>
        <w:t>Teleport</w:t>
      </w:r>
      <w:bookmarkEnd w:id="105"/>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78" o:spid="_x0000_i104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">
            <v:imagedata r:id="rId29"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7" o:spid="_x0000_i104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">
            <v:imagedata r:id="rId30" o:title=""/>
            <o:lock v:ext="edit" aspectratio="f"/>
          </v:shape>
        </w:pict>
      </w:r>
    </w:p>
    <w:p w:rsidR="0088093E" w:rsidRPr="00825563" w:rsidRDefault="0088093E" w:rsidP="0088093E">
      <w:pPr>
        <w:pStyle w:val="Caption"/>
        <w:jc w:val="both"/>
        <w:rPr>
          <w:rFonts w:cs="Arial"/>
          <w:color w:val="FF0000"/>
        </w:rPr>
      </w:pPr>
      <w:bookmarkStart w:id="106" w:name="_Toc472766999"/>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5</w:t>
      </w:r>
      <w:r w:rsidRPr="00825563">
        <w:rPr>
          <w:rFonts w:cs="Arial"/>
        </w:rPr>
        <w:fldChar w:fldCharType="end"/>
      </w:r>
      <w:r w:rsidRPr="00825563">
        <w:rPr>
          <w:rFonts w:cs="Arial"/>
        </w:rPr>
        <w:t xml:space="preserve"> - P&amp;P Teleport Time</w:t>
      </w:r>
      <w:bookmarkEnd w:id="106"/>
    </w:p>
    <w:p w:rsidR="0088093E" w:rsidRPr="00825563" w:rsidRDefault="0088093E" w:rsidP="0088093E">
      <w:pPr>
        <w:pStyle w:val="BodyText"/>
        <w:rPr>
          <w:rFonts w:ascii="Arial" w:hAnsi="Arial" w:cs="Arial"/>
          <w:color w:val="FF0000"/>
        </w:rPr>
      </w:pPr>
      <w:r w:rsidRPr="00825563">
        <w:rPr>
          <w:rFonts w:ascii="Arial" w:hAnsi="Arial" w:cs="Arial"/>
          <w:color w:val="FF0000"/>
        </w:rPr>
        <w:lastRenderedPageBreak/>
        <w:t xml:space="preserve">The </w:t>
      </w:r>
      <w:proofErr w:type="spellStart"/>
      <w:r w:rsidRPr="00825563">
        <w:rPr>
          <w:rFonts w:ascii="Arial" w:hAnsi="Arial" w:cs="Arial"/>
          <w:color w:val="FF0000"/>
        </w:rPr>
        <w:t>avarages</w:t>
      </w:r>
      <w:proofErr w:type="spellEnd"/>
      <w:r w:rsidRPr="00825563">
        <w:rPr>
          <w:rFonts w:ascii="Arial" w:hAnsi="Arial" w:cs="Arial"/>
          <w:color w:val="FF0000"/>
        </w:rPr>
        <w:t xml:space="preserve"> of the two groups are not comparable due to an outlier (participant 8, with VR </w:t>
      </w:r>
      <w:proofErr w:type="spellStart"/>
      <w:r w:rsidRPr="00825563">
        <w:rPr>
          <w:rFonts w:ascii="Arial" w:hAnsi="Arial" w:cs="Arial"/>
          <w:color w:val="FF0000"/>
        </w:rPr>
        <w:t>exp</w:t>
      </w:r>
      <w:proofErr w:type="spellEnd"/>
      <w:r w:rsidRPr="00825563">
        <w:rPr>
          <w:rFonts w:ascii="Arial" w:hAnsi="Arial" w:cs="Arial"/>
          <w:color w:val="FF0000"/>
        </w:rPr>
        <w:t>). Without that outlier the average of the experienced participants would be below the average of the inexperienced. Nevertheless, the averages of both groups are slightly below our expectations of 20 seconds.</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76" o:spid="_x0000_i104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">
            <v:imagedata r:id="rId31" o:title=""/>
            <o:lock v:ext="edit" aspectratio="f"/>
          </v:shape>
        </w:pict>
      </w:r>
      <w:r>
        <w:rPr>
          <w:rFonts w:ascii="Arial" w:hAnsi="Arial" w:cs="Arial"/>
          <w:noProof/>
          <w:lang w:eastAsia="en-GB"/>
        </w:rPr>
        <w:pict>
          <v:shape id="Diagramm 75" o:spid="_x0000_i104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">
            <v:imagedata r:id="rId32" o:title=""/>
            <o:lock v:ext="edit" aspectratio="f"/>
          </v:shape>
        </w:pict>
      </w:r>
    </w:p>
    <w:p w:rsidR="0088093E" w:rsidRPr="00825563" w:rsidRDefault="0088093E" w:rsidP="0088093E">
      <w:pPr>
        <w:pStyle w:val="Caption"/>
        <w:jc w:val="both"/>
        <w:rPr>
          <w:rFonts w:cs="Arial"/>
          <w:color w:val="FF0000"/>
        </w:rPr>
      </w:pPr>
      <w:bookmarkStart w:id="107" w:name="_Toc472767000"/>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6</w:t>
      </w:r>
      <w:r w:rsidRPr="00825563">
        <w:rPr>
          <w:rFonts w:cs="Arial"/>
        </w:rPr>
        <w:fldChar w:fldCharType="end"/>
      </w:r>
      <w:r w:rsidRPr="00825563">
        <w:rPr>
          <w:rFonts w:cs="Arial"/>
        </w:rPr>
        <w:t xml:space="preserve"> - P&amp;P Teleport Objects</w:t>
      </w:r>
      <w:bookmarkEnd w:id="107"/>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 xml:space="preserve">The average of both groups is slightly below / above one object, which is meeting our </w:t>
      </w:r>
      <w:proofErr w:type="spellStart"/>
      <w:r w:rsidRPr="00825563">
        <w:rPr>
          <w:rFonts w:ascii="Arial" w:hAnsi="Arial" w:cs="Arial"/>
          <w:color w:val="FF0000"/>
        </w:rPr>
        <w:t>expectations.Furthermore</w:t>
      </w:r>
      <w:proofErr w:type="spellEnd"/>
      <w:r w:rsidRPr="00825563">
        <w:rPr>
          <w:rFonts w:ascii="Arial" w:hAnsi="Arial" w:cs="Arial"/>
          <w:color w:val="FF0000"/>
        </w:rPr>
        <w:t xml:space="preserve">, in the experienced group only one participant did not remember any object, while three of the inexperienced group failed to notice the objects. </w:t>
      </w:r>
    </w:p>
    <w:p w:rsidR="0088093E" w:rsidRPr="00825563" w:rsidRDefault="0088093E" w:rsidP="0088093E">
      <w:pPr>
        <w:pStyle w:val="Heading3"/>
        <w:rPr>
          <w:rFonts w:cs="Arial"/>
        </w:rPr>
      </w:pPr>
      <w:bookmarkStart w:id="108" w:name="_Toc472779916"/>
      <w:r w:rsidRPr="00825563">
        <w:rPr>
          <w:rFonts w:cs="Arial"/>
        </w:rPr>
        <w:t>Jumping</w:t>
      </w:r>
      <w:bookmarkEnd w:id="108"/>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74" o:spid="_x0000_i104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Aw+wDvdBwAA3ScAABUAAAAAAAAAAAAAAAAAjhMAAGRy&#10;cy9jaGFydHMvY2hhcnQxLnhtbFBLAQItABQABgAIAAAAIQAekBhN3AAAAAUBAAAPAAAAAAAAAAAA&#10;AAAAAJ4bAABkcnMvZG93bnJldi54bWxQSwUGAAAAAAoACgCcAgAApxwAAAAA&#10;">
            <v:imagedata r:id="rId33"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73" o:spid="_x0000_i104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">
            <v:imagedata r:id="rId34" o:title=""/>
            <o:lock v:ext="edit" aspectratio="f"/>
          </v:shape>
        </w:pict>
      </w:r>
    </w:p>
    <w:p w:rsidR="0088093E" w:rsidRPr="00825563" w:rsidRDefault="0088093E" w:rsidP="0088093E">
      <w:pPr>
        <w:pStyle w:val="Caption"/>
        <w:jc w:val="both"/>
        <w:rPr>
          <w:rFonts w:cs="Arial"/>
          <w:color w:val="FF0000"/>
        </w:rPr>
      </w:pPr>
      <w:bookmarkStart w:id="109" w:name="_Toc472767001"/>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7</w:t>
      </w:r>
      <w:r w:rsidRPr="00825563">
        <w:rPr>
          <w:rFonts w:cs="Arial"/>
        </w:rPr>
        <w:fldChar w:fldCharType="end"/>
      </w:r>
      <w:r w:rsidRPr="00825563">
        <w:rPr>
          <w:rFonts w:cs="Arial"/>
        </w:rPr>
        <w:t xml:space="preserve"> - P&amp;P Jumping Time</w:t>
      </w:r>
      <w:bookmarkEnd w:id="109"/>
    </w:p>
    <w:p w:rsidR="0088093E" w:rsidRPr="00825563" w:rsidRDefault="0088093E" w:rsidP="0088093E">
      <w:pPr>
        <w:pStyle w:val="BodyText"/>
        <w:rPr>
          <w:rFonts w:ascii="Arial" w:hAnsi="Arial" w:cs="Arial"/>
          <w:color w:val="FF0000"/>
        </w:rPr>
      </w:pPr>
      <w:r w:rsidRPr="00825563">
        <w:rPr>
          <w:rFonts w:ascii="Arial" w:hAnsi="Arial" w:cs="Arial"/>
          <w:color w:val="FF0000"/>
        </w:rPr>
        <w:t>Result time</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72" o:spid="_x0000_i104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">
            <v:imagedata r:id="rId35" o:title=""/>
            <o:lock v:ext="edit" aspectratio="f"/>
          </v:shape>
        </w:pict>
      </w:r>
      <w:r>
        <w:rPr>
          <w:rFonts w:ascii="Arial" w:hAnsi="Arial" w:cs="Arial"/>
          <w:noProof/>
          <w:lang w:eastAsia="en-GB"/>
        </w:rPr>
        <w:pict>
          <v:shape id="Diagramm 71" o:spid="_x0000_i105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CL7yHP8wcAANsg&#10;AAAVAAAAAAAAAAAAAAAAAI4TAABkcnMvY2hhcnRzL2NoYXJ0MS54bWxQSwECLQAUAAYACAAAACEA&#10;5scI0twAAAAFAQAADwAAAAAAAAAAAAAAAAC0GwAAZHJzL2Rvd25yZXYueG1sUEsFBgAAAAAKAAoA&#10;nAIAAL0cAAAAAA==&#10;">
            <v:imagedata r:id="rId36" o:title=""/>
            <o:lock v:ext="edit" aspectratio="f"/>
          </v:shape>
        </w:pict>
      </w:r>
    </w:p>
    <w:p w:rsidR="0088093E" w:rsidRPr="00825563" w:rsidRDefault="0088093E" w:rsidP="0088093E">
      <w:pPr>
        <w:pStyle w:val="Caption"/>
        <w:jc w:val="both"/>
        <w:rPr>
          <w:rFonts w:cs="Arial"/>
          <w:color w:val="FF0000"/>
        </w:rPr>
      </w:pPr>
      <w:bookmarkStart w:id="110" w:name="_Toc472767002"/>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8</w:t>
      </w:r>
      <w:r w:rsidRPr="00825563">
        <w:rPr>
          <w:rFonts w:cs="Arial"/>
        </w:rPr>
        <w:fldChar w:fldCharType="end"/>
      </w:r>
      <w:r w:rsidRPr="00825563">
        <w:rPr>
          <w:rFonts w:cs="Arial"/>
        </w:rPr>
        <w:t xml:space="preserve"> - P&amp;P Jumping Objects</w:t>
      </w:r>
      <w:bookmarkEnd w:id="110"/>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The average number of objects recognized for the inexperienced is slightly below our expectations. We think this is due to no having worked with virtual reality before and therefore not being able to adjust to the virtual environment just yet. However, there were two participants which exceeded our expectation by recognizing two objects. The Average of the experienced participants is half an object above our expectations. We were surprised that two participants were able in the short time to recognize all three objects.</w:t>
      </w:r>
    </w:p>
    <w:p w:rsidR="0088093E" w:rsidRPr="00825563" w:rsidRDefault="0088093E" w:rsidP="0088093E">
      <w:pPr>
        <w:pStyle w:val="Heading3"/>
        <w:rPr>
          <w:rFonts w:cs="Arial"/>
        </w:rPr>
      </w:pPr>
      <w:bookmarkStart w:id="111" w:name="_Toc472779917"/>
      <w:r w:rsidRPr="00825563">
        <w:rPr>
          <w:rFonts w:cs="Arial"/>
        </w:rPr>
        <w:t>Walking in Place</w:t>
      </w:r>
      <w:bookmarkEnd w:id="111"/>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70" o:spid="_x0000_i105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FiRxtzdBwAAdScAABUAAAAAAAAAAAAAAAAAjhMAAGRy&#10;cy9jaGFydHMvY2hhcnQxLnhtbFBLAQItABQABgAIAAAAIQDhttX93AAAAAUBAAAPAAAAAAAAAAAA&#10;AAAAAJ4bAABkcnMvZG93bnJldi54bWxQSwUGAAAAAAoACgCcAgAApxwAAAAA&#10;">
            <v:imagedata r:id="rId37"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9" o:spid="_x0000_i105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">
            <v:imagedata r:id="rId38" o:title=""/>
            <o:lock v:ext="edit" aspectratio="f"/>
          </v:shape>
        </w:pict>
      </w:r>
    </w:p>
    <w:p w:rsidR="0088093E" w:rsidRPr="00825563" w:rsidRDefault="0088093E" w:rsidP="0088093E">
      <w:pPr>
        <w:pStyle w:val="Caption"/>
        <w:jc w:val="both"/>
        <w:rPr>
          <w:rFonts w:cs="Arial"/>
          <w:color w:val="FF0000"/>
        </w:rPr>
      </w:pPr>
      <w:bookmarkStart w:id="112" w:name="_Toc472767003"/>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9</w:t>
      </w:r>
      <w:r w:rsidRPr="00825563">
        <w:rPr>
          <w:rFonts w:cs="Arial"/>
        </w:rPr>
        <w:fldChar w:fldCharType="end"/>
      </w:r>
      <w:r w:rsidRPr="00825563">
        <w:rPr>
          <w:rFonts w:cs="Arial"/>
        </w:rPr>
        <w:t xml:space="preserve"> - P&amp;P Walking in Place Time</w:t>
      </w:r>
      <w:bookmarkEnd w:id="112"/>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68" o:spid="_x0000_i105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Hi4CgvvBwAAtiAAABUAAAAAAAAAAAAAAAAAfhMA&#10;AGRycy9jaGFydHMvY2hhcnQxLnhtbFBLAQItABQABgAIAAAAIQADSeD+3QAAAAUBAAAPAAAAAAAA&#10;AAAAAAAAAKAbAABkcnMvZG93bnJldi54bWxQSwUGAAAAAAoACgCcAgAAqhwAAAAA&#10;">
            <v:imagedata r:id="rId39" o:title=""/>
            <o:lock v:ext="edit" aspectratio="f"/>
          </v:shape>
        </w:pict>
      </w:r>
      <w:r>
        <w:rPr>
          <w:rFonts w:ascii="Arial" w:hAnsi="Arial" w:cs="Arial"/>
          <w:noProof/>
          <w:lang w:eastAsia="en-GB"/>
        </w:rPr>
        <w:pict>
          <v:shape id="Diagramm 67" o:spid="_x0000_i105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">
            <v:imagedata r:id="rId40" o:title=""/>
            <o:lock v:ext="edit" aspectratio="f"/>
          </v:shape>
        </w:pict>
      </w:r>
    </w:p>
    <w:p w:rsidR="0088093E" w:rsidRPr="00825563" w:rsidRDefault="0088093E" w:rsidP="0088093E">
      <w:pPr>
        <w:pStyle w:val="Caption"/>
        <w:jc w:val="both"/>
        <w:rPr>
          <w:rFonts w:cs="Arial"/>
          <w:color w:val="FF0000"/>
        </w:rPr>
      </w:pPr>
      <w:bookmarkStart w:id="113" w:name="_Toc472767004"/>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10</w:t>
      </w:r>
      <w:r w:rsidRPr="00825563">
        <w:rPr>
          <w:rFonts w:cs="Arial"/>
        </w:rPr>
        <w:fldChar w:fldCharType="end"/>
      </w:r>
      <w:r w:rsidRPr="00825563">
        <w:rPr>
          <w:rFonts w:cs="Arial"/>
        </w:rPr>
        <w:t xml:space="preserve"> - P&amp;P Walking in Place Objects</w:t>
      </w:r>
      <w:bookmarkEnd w:id="113"/>
    </w:p>
    <w:p w:rsidR="0088093E" w:rsidRPr="00825563" w:rsidRDefault="0088093E" w:rsidP="0088093E">
      <w:pPr>
        <w:pStyle w:val="BodyText"/>
        <w:rPr>
          <w:rFonts w:ascii="Arial" w:hAnsi="Arial" w:cs="Arial"/>
          <w:color w:val="FF0000"/>
        </w:rPr>
      </w:pPr>
      <w:r w:rsidRPr="00825563">
        <w:rPr>
          <w:rFonts w:ascii="Arial" w:hAnsi="Arial" w:cs="Arial"/>
          <w:color w:val="FF0000"/>
        </w:rPr>
        <w:t xml:space="preserve">Surprisingly and in contrary to the faster navigation methods teleporting and jumping the inexperienced participants were able to recognize more objects on average than the experienced ones. </w:t>
      </w:r>
    </w:p>
    <w:p w:rsidR="0088093E" w:rsidRPr="00825563" w:rsidRDefault="0088093E" w:rsidP="0088093E">
      <w:pPr>
        <w:pStyle w:val="Heading3"/>
        <w:rPr>
          <w:rFonts w:cs="Arial"/>
        </w:rPr>
      </w:pPr>
      <w:bookmarkStart w:id="114" w:name="_Toc472779918"/>
      <w:r w:rsidRPr="00825563">
        <w:rPr>
          <w:rFonts w:cs="Arial"/>
        </w:rPr>
        <w:t>Walking by Leaning</w:t>
      </w:r>
      <w:bookmarkEnd w:id="114"/>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66" o:spid="_x0000_i105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">
            <v:imagedata r:id="rId41" o:title=""/>
            <o:lock v:ext="edit" aspectratio="f"/>
          </v:shape>
        </w:pict>
      </w:r>
      <w:r w:rsidR="0088093E" w:rsidRPr="00825563">
        <w:rPr>
          <w:rFonts w:ascii="Arial" w:hAnsi="Arial" w:cs="Arial"/>
          <w:noProof/>
          <w:lang w:eastAsia="de-CH"/>
        </w:rPr>
        <w:t xml:space="preserve"> </w:t>
      </w:r>
      <w:r>
        <w:rPr>
          <w:rFonts w:ascii="Arial" w:hAnsi="Arial" w:cs="Arial"/>
          <w:noProof/>
          <w:lang w:eastAsia="en-GB"/>
        </w:rPr>
        <w:pict>
          <v:shape id="Diagramm 65" o:spid="_x0000_i105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">
            <v:imagedata r:id="rId42" o:title=""/>
            <o:lock v:ext="edit" aspectratio="f"/>
          </v:shape>
        </w:pict>
      </w:r>
    </w:p>
    <w:p w:rsidR="0088093E" w:rsidRPr="00825563" w:rsidRDefault="0088093E" w:rsidP="0088093E">
      <w:pPr>
        <w:pStyle w:val="Caption"/>
        <w:jc w:val="both"/>
        <w:rPr>
          <w:rFonts w:cs="Arial"/>
          <w:color w:val="FF0000"/>
        </w:rPr>
      </w:pPr>
      <w:bookmarkStart w:id="115" w:name="_Toc472767005"/>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11</w:t>
      </w:r>
      <w:r w:rsidRPr="00825563">
        <w:rPr>
          <w:rFonts w:cs="Arial"/>
        </w:rPr>
        <w:fldChar w:fldCharType="end"/>
      </w:r>
      <w:r w:rsidRPr="00825563">
        <w:rPr>
          <w:rFonts w:cs="Arial"/>
        </w:rPr>
        <w:t xml:space="preserve"> - P&amp;P Walking by Leaning Time</w:t>
      </w:r>
      <w:bookmarkEnd w:id="115"/>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64" o:spid="_x0000_i105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">
            <v:imagedata r:id="rId43" o:title=""/>
            <o:lock v:ext="edit" aspectratio="f"/>
          </v:shape>
        </w:pict>
      </w:r>
      <w:r>
        <w:rPr>
          <w:rFonts w:ascii="Arial" w:hAnsi="Arial" w:cs="Arial"/>
          <w:noProof/>
          <w:lang w:eastAsia="en-GB"/>
        </w:rPr>
        <w:pict>
          <v:shape id="Diagramm 63" o:spid="_x0000_i105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">
            <v:imagedata r:id="rId44" o:title=""/>
            <o:lock v:ext="edit" aspectratio="f"/>
          </v:shape>
        </w:pict>
      </w:r>
    </w:p>
    <w:p w:rsidR="0088093E" w:rsidRPr="00825563" w:rsidRDefault="0088093E" w:rsidP="0088093E">
      <w:pPr>
        <w:pStyle w:val="Caption"/>
        <w:jc w:val="both"/>
        <w:rPr>
          <w:rFonts w:cs="Arial"/>
          <w:color w:val="FF0000"/>
        </w:rPr>
      </w:pPr>
      <w:bookmarkStart w:id="116" w:name="_Toc472767006"/>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12</w:t>
      </w:r>
      <w:r w:rsidRPr="00825563">
        <w:rPr>
          <w:rFonts w:cs="Arial"/>
        </w:rPr>
        <w:fldChar w:fldCharType="end"/>
      </w:r>
      <w:r w:rsidRPr="00825563">
        <w:rPr>
          <w:rFonts w:cs="Arial"/>
        </w:rPr>
        <w:t xml:space="preserve"> - P&amp;P Walking by Leaning Objects</w:t>
      </w:r>
      <w:bookmarkEnd w:id="116"/>
    </w:p>
    <w:p w:rsidR="0088093E" w:rsidRPr="00825563" w:rsidRDefault="0088093E" w:rsidP="0088093E">
      <w:pPr>
        <w:pStyle w:val="BodyText"/>
        <w:rPr>
          <w:rFonts w:ascii="Arial" w:hAnsi="Arial" w:cs="Arial"/>
          <w:color w:val="FF0000"/>
        </w:rPr>
      </w:pPr>
      <w:r w:rsidRPr="00825563">
        <w:rPr>
          <w:rFonts w:ascii="Arial" w:hAnsi="Arial" w:cs="Arial"/>
          <w:color w:val="FF0000"/>
        </w:rPr>
        <w:t>Results Objects</w:t>
      </w:r>
    </w:p>
    <w:p w:rsidR="0088093E" w:rsidRPr="00825563" w:rsidRDefault="0088093E" w:rsidP="0088093E">
      <w:pPr>
        <w:pStyle w:val="Heading3"/>
        <w:rPr>
          <w:rFonts w:cs="Arial"/>
        </w:rPr>
      </w:pPr>
      <w:bookmarkStart w:id="117" w:name="_Toc472779919"/>
      <w:r w:rsidRPr="00825563">
        <w:rPr>
          <w:rFonts w:cs="Arial"/>
        </w:rPr>
        <w:t>Overall</w:t>
      </w:r>
      <w:bookmarkEnd w:id="117"/>
    </w:p>
    <w:p w:rsidR="0088093E" w:rsidRPr="00825563" w:rsidRDefault="0088093E" w:rsidP="0088093E">
      <w:pPr>
        <w:pStyle w:val="BodyText"/>
        <w:rPr>
          <w:rFonts w:ascii="Arial" w:hAnsi="Arial" w:cs="Arial"/>
          <w:color w:val="FF0000"/>
        </w:rPr>
      </w:pPr>
      <w:r>
        <w:rPr>
          <w:rFonts w:ascii="Arial" w:hAnsi="Arial" w:cs="Arial"/>
          <w:color w:val="FF0000"/>
        </w:rPr>
        <w:t xml:space="preserve">Results over all </w:t>
      </w:r>
      <w:proofErr w:type="spellStart"/>
      <w:r>
        <w:rPr>
          <w:rFonts w:ascii="Arial" w:hAnsi="Arial" w:cs="Arial"/>
          <w:color w:val="FF0000"/>
        </w:rPr>
        <w:t>NavMet</w:t>
      </w:r>
      <w:proofErr w:type="spellEnd"/>
    </w:p>
    <w:p w:rsidR="0088093E" w:rsidRPr="00825563" w:rsidRDefault="0088093E" w:rsidP="0088093E">
      <w:pPr>
        <w:pStyle w:val="Heading2"/>
        <w:numPr>
          <w:ilvl w:val="1"/>
          <w:numId w:val="30"/>
        </w:numPr>
        <w:ind w:left="578" w:hanging="578"/>
        <w:rPr>
          <w:rFonts w:cs="Arial"/>
        </w:rPr>
      </w:pPr>
      <w:bookmarkStart w:id="118" w:name="_Toc472779920"/>
      <w:proofErr w:type="spellStart"/>
      <w:r w:rsidRPr="00825563">
        <w:rPr>
          <w:rFonts w:cs="Arial"/>
        </w:rPr>
        <w:t>Jump’n’Run</w:t>
      </w:r>
      <w:bookmarkEnd w:id="118"/>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In the third part of the test the participants were asked to jump through a pit filled with pillars to the other side. Same as in the ‘Pick &amp; Place’ test they were asked to activate and deactivate the timer at the start and end of the course.</w:t>
      </w:r>
    </w:p>
    <w:p w:rsidR="0088093E" w:rsidRDefault="003863A8" w:rsidP="0088093E">
      <w:pPr>
        <w:pStyle w:val="BodyText"/>
        <w:keepNext/>
        <w:spacing w:line="240" w:lineRule="auto"/>
      </w:pPr>
      <w:r>
        <w:rPr>
          <w:rFonts w:ascii="Arial" w:hAnsi="Arial" w:cs="Arial"/>
          <w:noProof/>
          <w:color w:val="FF0000"/>
          <w:lang w:eastAsia="en-GB"/>
        </w:rPr>
        <w:pict>
          <v:shape id="Grafik 44" o:spid="_x0000_i1059" type="#_x0000_t75" style="width:438.9pt;height:170.3pt;visibility:visible;mso-wrap-style:square">
            <v:imagedata r:id="rId45" o:title=""/>
          </v:shape>
        </w:pict>
      </w:r>
    </w:p>
    <w:p w:rsidR="0088093E" w:rsidRDefault="0088093E" w:rsidP="0088093E">
      <w:pPr>
        <w:pStyle w:val="Caption"/>
        <w:jc w:val="both"/>
        <w:rPr>
          <w:rFonts w:cs="Arial"/>
          <w:color w:val="FF0000"/>
        </w:rPr>
      </w:pPr>
      <w:bookmarkStart w:id="119" w:name="_Toc472766994"/>
      <w:r w:rsidRPr="00C21DDB">
        <w:rPr>
          <w:lang w:val="en-US"/>
        </w:rPr>
        <w:t xml:space="preserve">Figure </w:t>
      </w:r>
      <w:r>
        <w:fldChar w:fldCharType="begin"/>
      </w:r>
      <w:r w:rsidRPr="00C21DDB">
        <w:rPr>
          <w:lang w:val="en-US"/>
        </w:rPr>
        <w:instrText xml:space="preserve"> SEQ Figure \* ARABIC </w:instrText>
      </w:r>
      <w:r>
        <w:fldChar w:fldCharType="separate"/>
      </w:r>
      <w:r>
        <w:rPr>
          <w:noProof/>
          <w:lang w:val="en-US"/>
        </w:rPr>
        <w:t>11</w:t>
      </w:r>
      <w:r>
        <w:fldChar w:fldCharType="end"/>
      </w:r>
      <w:r w:rsidRPr="00C21DDB">
        <w:rPr>
          <w:lang w:val="en-US"/>
        </w:rPr>
        <w:t xml:space="preserve"> - </w:t>
      </w:r>
      <w:proofErr w:type="spellStart"/>
      <w:r w:rsidRPr="00C21DDB">
        <w:rPr>
          <w:lang w:val="en-US"/>
        </w:rPr>
        <w:t>Testmap</w:t>
      </w:r>
      <w:proofErr w:type="spellEnd"/>
      <w:r w:rsidRPr="00C21DDB">
        <w:rPr>
          <w:lang w:val="en-US"/>
        </w:rPr>
        <w:t xml:space="preserve"> </w:t>
      </w:r>
      <w:proofErr w:type="spellStart"/>
      <w:r w:rsidRPr="00C21DDB">
        <w:rPr>
          <w:lang w:val="en-US"/>
        </w:rPr>
        <w:t>Jump'n'Run</w:t>
      </w:r>
      <w:bookmarkEnd w:id="119"/>
      <w:proofErr w:type="spellEnd"/>
    </w:p>
    <w:p w:rsidR="0088093E" w:rsidRPr="00B15DA6" w:rsidRDefault="0088093E" w:rsidP="0088093E">
      <w:pPr>
        <w:pStyle w:val="BodyText"/>
        <w:rPr>
          <w:rFonts w:ascii="Arial" w:hAnsi="Arial" w:cs="Arial"/>
          <w:color w:val="00B050"/>
        </w:rPr>
      </w:pPr>
      <w:r w:rsidRPr="00B15DA6">
        <w:rPr>
          <w:rFonts w:ascii="Arial" w:hAnsi="Arial" w:cs="Arial"/>
          <w:color w:val="00B050"/>
        </w:rPr>
        <w:t>We estimated the following measurements</w:t>
      </w:r>
    </w:p>
    <w:tbl>
      <w:tblPr>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DE6615" w:rsidRPr="00B15DA6" w:rsidTr="00DE6615">
        <w:trPr>
          <w:trHeight w:val="567"/>
        </w:trPr>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Navigation Method</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Time</w:t>
            </w:r>
          </w:p>
        </w:tc>
        <w:tc>
          <w:tcPr>
            <w:tcW w:w="2193"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Accuracy</w:t>
            </w:r>
          </w:p>
        </w:tc>
        <w:tc>
          <w:tcPr>
            <w:tcW w:w="2194" w:type="dxa"/>
            <w:tcBorders>
              <w:top w:val="single" w:sz="12" w:space="0" w:color="7F7F7F"/>
              <w:left w:val="single" w:sz="12" w:space="0" w:color="7F7F7F"/>
              <w:bottom w:val="single" w:sz="4" w:space="0" w:color="F3F2F2"/>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
                <w:bCs/>
                <w:color w:val="00B050"/>
              </w:rPr>
              <w:t>Presence</w:t>
            </w:r>
          </w:p>
        </w:tc>
      </w:tr>
      <w:tr w:rsidR="00DE6615" w:rsidRPr="00B15DA6" w:rsidTr="00DE6615">
        <w:trPr>
          <w:trHeight w:val="567"/>
        </w:trPr>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lastRenderedPageBreak/>
              <w:t>Teleport</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15 seconds</w:t>
            </w:r>
          </w:p>
        </w:tc>
        <w:tc>
          <w:tcPr>
            <w:tcW w:w="2193"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5</w:t>
            </w:r>
          </w:p>
        </w:tc>
        <w:tc>
          <w:tcPr>
            <w:tcW w:w="2194" w:type="dxa"/>
            <w:tcBorders>
              <w:top w:val="single" w:sz="4" w:space="0" w:color="D0CECE"/>
              <w:left w:val="single" w:sz="12" w:space="0" w:color="7F7F7F"/>
              <w:bottom w:val="single" w:sz="4" w:space="0" w:color="D0CECE"/>
              <w:right w:val="single" w:sz="12" w:space="0" w:color="7F7F7F"/>
            </w:tcBorders>
            <w:shd w:val="clear" w:color="auto" w:fill="F2F2F2"/>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4</w:t>
            </w:r>
          </w:p>
        </w:tc>
      </w:tr>
      <w:tr w:rsidR="00DE6615" w:rsidRPr="00B15DA6" w:rsidTr="00DE6615">
        <w:trPr>
          <w:trHeight w:val="567"/>
        </w:trPr>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b/>
                <w:bCs/>
                <w:color w:val="00B050"/>
              </w:rPr>
            </w:pPr>
            <w:r w:rsidRPr="00DE6615">
              <w:rPr>
                <w:rFonts w:ascii="Arial" w:hAnsi="Arial" w:cs="Arial"/>
                <w:bCs/>
                <w:color w:val="00B050"/>
              </w:rPr>
              <w:t>Jumping</w:t>
            </w:r>
          </w:p>
        </w:tc>
        <w:tc>
          <w:tcPr>
            <w:tcW w:w="2194"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60 seconds</w:t>
            </w:r>
          </w:p>
        </w:tc>
        <w:tc>
          <w:tcPr>
            <w:tcW w:w="2193" w:type="dxa"/>
            <w:tcBorders>
              <w:top w:val="single" w:sz="4" w:space="0" w:color="F3F2F2"/>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w:t>
            </w:r>
          </w:p>
        </w:tc>
        <w:tc>
          <w:tcPr>
            <w:tcW w:w="2194" w:type="dxa"/>
            <w:tcBorders>
              <w:top w:val="single" w:sz="4" w:space="0" w:color="D0CECE"/>
              <w:left w:val="single" w:sz="12" w:space="0" w:color="7F7F7F"/>
              <w:bottom w:val="single" w:sz="12" w:space="0" w:color="7F7F7F"/>
              <w:right w:val="single" w:sz="12" w:space="0" w:color="7F7F7F"/>
            </w:tcBorders>
            <w:shd w:val="clear" w:color="auto" w:fill="auto"/>
            <w:vAlign w:val="center"/>
          </w:tcPr>
          <w:p w:rsidR="0088093E" w:rsidRPr="00DE6615" w:rsidRDefault="0088093E" w:rsidP="00DE6615">
            <w:pPr>
              <w:pStyle w:val="BodyText"/>
              <w:jc w:val="left"/>
              <w:rPr>
                <w:rFonts w:ascii="Arial" w:hAnsi="Arial" w:cs="Arial"/>
                <w:color w:val="00B050"/>
              </w:rPr>
            </w:pPr>
            <w:r w:rsidRPr="00DE6615">
              <w:rPr>
                <w:rFonts w:ascii="Arial" w:hAnsi="Arial" w:cs="Arial"/>
                <w:color w:val="00B050"/>
              </w:rPr>
              <w:t>2-3</w:t>
            </w:r>
          </w:p>
        </w:tc>
      </w:tr>
    </w:tbl>
    <w:p w:rsidR="0088093E" w:rsidRPr="00C739C8" w:rsidRDefault="0088093E" w:rsidP="0088093E">
      <w:pPr>
        <w:pStyle w:val="BodyText"/>
        <w:rPr>
          <w:rFonts w:ascii="Arial" w:hAnsi="Arial" w:cs="Arial"/>
          <w:color w:val="FF0000"/>
          <w:lang w:val="en-US"/>
        </w:rPr>
      </w:pPr>
    </w:p>
    <w:p w:rsidR="0088093E" w:rsidRPr="00825563" w:rsidRDefault="0088093E" w:rsidP="0088093E">
      <w:pPr>
        <w:pStyle w:val="Heading3"/>
        <w:rPr>
          <w:rFonts w:cs="Arial"/>
        </w:rPr>
      </w:pPr>
      <w:bookmarkStart w:id="120" w:name="_Toc472779921"/>
      <w:r w:rsidRPr="00825563">
        <w:rPr>
          <w:rFonts w:cs="Arial"/>
        </w:rPr>
        <w:t>Teleport</w:t>
      </w:r>
      <w:bookmarkEnd w:id="120"/>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62" o:spid="_x0000_i1060"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KIIB5H8BAAAhyYAABUAAAAAAAAA&#10;AAAAAAAAXw4AAGRycy9jaGFydHMvc3R5bGUxLnhtbFBLAQItABQABgAIAAAAIQDFcN//ggcAAAof&#10;AAAVAAAAAAAAAAAAAAAAAI4TAABkcnMvY2hhcnRzL2NoYXJ0MS54bWxQSwECLQAUAAYACAAAACEA&#10;CXHpQ9sAAAAFAQAADwAAAAAAAAAAAAAAAABDGwAAZHJzL2Rvd25yZXYueG1sUEsFBgAAAAAKAAoA&#10;nAIAAEscAAAAAA==&#10;">
            <v:imagedata r:id="rId46" o:title=""/>
            <o:lock v:ext="edit" aspectratio="f"/>
          </v:shape>
        </w:pict>
      </w:r>
      <w:r>
        <w:rPr>
          <w:rFonts w:ascii="Arial" w:hAnsi="Arial" w:cs="Arial"/>
          <w:noProof/>
          <w:lang w:eastAsia="en-GB"/>
        </w:rPr>
        <w:pict>
          <v:shape id="Diagramm 61" o:spid="_x0000_i106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">
            <v:imagedata r:id="rId47" o:title=""/>
            <o:lock v:ext="edit" aspectratio="f"/>
          </v:shape>
        </w:pict>
      </w:r>
    </w:p>
    <w:p w:rsidR="0088093E" w:rsidRPr="00825563" w:rsidRDefault="0088093E" w:rsidP="0088093E">
      <w:pPr>
        <w:pStyle w:val="Caption"/>
        <w:jc w:val="both"/>
        <w:rPr>
          <w:rFonts w:cs="Arial"/>
          <w:color w:val="FF0000"/>
        </w:rPr>
      </w:pPr>
      <w:bookmarkStart w:id="121" w:name="_Toc472767007"/>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13</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Time</w:t>
      </w:r>
      <w:bookmarkEnd w:id="121"/>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Time</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60" o:spid="_x0000_i106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">
            <v:imagedata r:id="rId48" o:title=""/>
            <o:lock v:ext="edit" aspectratio="f"/>
          </v:shape>
        </w:pict>
      </w:r>
      <w:r>
        <w:rPr>
          <w:rFonts w:ascii="Arial" w:hAnsi="Arial" w:cs="Arial"/>
          <w:noProof/>
          <w:lang w:eastAsia="en-GB"/>
        </w:rPr>
        <w:pict>
          <v:shape id="Diagramm 59" o:spid="_x0000_i106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">
            <v:imagedata r:id="rId49" o:title=""/>
            <o:lock v:ext="edit" aspectratio="f"/>
          </v:shape>
        </w:pict>
      </w:r>
    </w:p>
    <w:p w:rsidR="0088093E" w:rsidRPr="00825563" w:rsidRDefault="0088093E" w:rsidP="0088093E">
      <w:pPr>
        <w:pStyle w:val="Caption"/>
        <w:jc w:val="both"/>
        <w:rPr>
          <w:rFonts w:cs="Arial"/>
          <w:color w:val="FF0000"/>
        </w:rPr>
      </w:pPr>
      <w:bookmarkStart w:id="122" w:name="_Toc472767008"/>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14</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Accuracy</w:t>
      </w:r>
      <w:bookmarkEnd w:id="122"/>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58" o:spid="_x0000_i1064"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">
            <v:imagedata r:id="rId50" o:title=""/>
            <o:lock v:ext="edit" aspectratio="f"/>
          </v:shape>
        </w:pict>
      </w:r>
      <w:r>
        <w:rPr>
          <w:rFonts w:ascii="Arial" w:hAnsi="Arial" w:cs="Arial"/>
          <w:noProof/>
          <w:lang w:eastAsia="en-GB"/>
        </w:rPr>
        <w:pict>
          <v:shape id="Diagramm 57" o:spid="_x0000_i1065"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">
            <v:imagedata r:id="rId51" o:title=""/>
            <o:lock v:ext="edit" aspectratio="f"/>
          </v:shape>
        </w:pict>
      </w:r>
    </w:p>
    <w:p w:rsidR="0088093E" w:rsidRPr="00825563" w:rsidRDefault="0088093E" w:rsidP="0088093E">
      <w:pPr>
        <w:pStyle w:val="Caption"/>
        <w:jc w:val="both"/>
        <w:rPr>
          <w:rFonts w:cs="Arial"/>
          <w:color w:val="FF0000"/>
        </w:rPr>
      </w:pPr>
      <w:bookmarkStart w:id="123" w:name="_Toc472767009"/>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15</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Teleport Presence</w:t>
      </w:r>
      <w:bookmarkEnd w:id="123"/>
    </w:p>
    <w:p w:rsidR="0088093E" w:rsidRPr="00825563" w:rsidRDefault="0088093E" w:rsidP="0088093E">
      <w:pPr>
        <w:pStyle w:val="BodyText"/>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3"/>
        <w:rPr>
          <w:rFonts w:cs="Arial"/>
        </w:rPr>
      </w:pPr>
      <w:bookmarkStart w:id="124" w:name="_Toc472779922"/>
      <w:r w:rsidRPr="00825563">
        <w:rPr>
          <w:rFonts w:cs="Arial"/>
        </w:rPr>
        <w:t>Jumping</w:t>
      </w:r>
      <w:bookmarkEnd w:id="124"/>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56" o:spid="_x0000_i1066"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">
            <v:imagedata r:id="rId52" o:title=""/>
            <o:lock v:ext="edit" aspectratio="f"/>
          </v:shape>
        </w:pict>
      </w:r>
      <w:r>
        <w:rPr>
          <w:rFonts w:ascii="Arial" w:hAnsi="Arial" w:cs="Arial"/>
          <w:noProof/>
          <w:lang w:eastAsia="en-GB"/>
        </w:rPr>
        <w:pict>
          <v:shape id="Diagramm 55" o:spid="_x0000_i1067"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">
            <v:imagedata r:id="rId53" o:title=""/>
            <o:lock v:ext="edit" aspectratio="f"/>
          </v:shape>
        </w:pict>
      </w:r>
    </w:p>
    <w:p w:rsidR="0088093E" w:rsidRPr="00825563" w:rsidRDefault="0088093E" w:rsidP="0088093E">
      <w:pPr>
        <w:pStyle w:val="Caption"/>
        <w:jc w:val="both"/>
        <w:rPr>
          <w:rFonts w:cs="Arial"/>
          <w:color w:val="FF0000"/>
        </w:rPr>
      </w:pPr>
      <w:bookmarkStart w:id="125" w:name="_Toc472767010"/>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16</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Time</w:t>
      </w:r>
      <w:bookmarkEnd w:id="125"/>
    </w:p>
    <w:p w:rsidR="0088093E" w:rsidRPr="00825563" w:rsidRDefault="0088093E" w:rsidP="0088093E">
      <w:pPr>
        <w:pStyle w:val="BodyText"/>
        <w:rPr>
          <w:rFonts w:ascii="Arial" w:hAnsi="Arial" w:cs="Arial"/>
          <w:color w:val="FF0000"/>
        </w:rPr>
      </w:pPr>
      <w:r w:rsidRPr="00825563">
        <w:rPr>
          <w:rFonts w:ascii="Arial" w:hAnsi="Arial" w:cs="Arial"/>
          <w:color w:val="FF0000"/>
        </w:rPr>
        <w:t>Results Time</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54" o:spid="_x0000_i1068"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">
            <v:imagedata r:id="rId54" o:title=""/>
            <o:lock v:ext="edit" aspectratio="f"/>
          </v:shape>
        </w:pict>
      </w:r>
      <w:r>
        <w:rPr>
          <w:rFonts w:ascii="Arial" w:hAnsi="Arial" w:cs="Arial"/>
          <w:noProof/>
          <w:lang w:eastAsia="en-GB"/>
        </w:rPr>
        <w:pict>
          <v:shape id="Diagramm 53" o:spid="_x0000_i1069"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">
            <v:imagedata r:id="rId55" o:title=""/>
            <o:lock v:ext="edit" aspectratio="f"/>
          </v:shape>
        </w:pict>
      </w:r>
    </w:p>
    <w:p w:rsidR="0088093E" w:rsidRPr="00825563" w:rsidRDefault="0088093E" w:rsidP="0088093E">
      <w:pPr>
        <w:pStyle w:val="Caption"/>
        <w:jc w:val="both"/>
        <w:rPr>
          <w:rFonts w:cs="Arial"/>
          <w:color w:val="FF0000"/>
        </w:rPr>
      </w:pPr>
      <w:bookmarkStart w:id="126" w:name="_Toc472767011"/>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17</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Accuracy</w:t>
      </w:r>
      <w:bookmarkEnd w:id="126"/>
    </w:p>
    <w:p w:rsidR="0088093E" w:rsidRPr="00825563" w:rsidRDefault="0088093E" w:rsidP="0088093E">
      <w:pPr>
        <w:pStyle w:val="BodyText"/>
        <w:rPr>
          <w:rFonts w:ascii="Arial" w:hAnsi="Arial" w:cs="Arial"/>
          <w:color w:val="FF0000"/>
        </w:rPr>
      </w:pPr>
      <w:r w:rsidRPr="00825563">
        <w:rPr>
          <w:rFonts w:ascii="Arial" w:hAnsi="Arial" w:cs="Arial"/>
          <w:color w:val="FF0000"/>
        </w:rPr>
        <w:t>Results Accuracy</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pict>
          <v:shape id="Diagramm 52" o:spid="_x0000_i1070" type="#_x0000_t75" style="width:212.25pt;height:199.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">
            <v:imagedata r:id="rId56" o:title=""/>
            <o:lock v:ext="edit" aspectratio="f"/>
          </v:shape>
        </w:pict>
      </w:r>
      <w:r>
        <w:rPr>
          <w:rFonts w:ascii="Arial" w:hAnsi="Arial" w:cs="Arial"/>
          <w:noProof/>
          <w:lang w:eastAsia="en-GB"/>
        </w:rPr>
        <w:pict>
          <v:shape id="Diagramm 51" o:spid="_x0000_i1071"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">
            <v:imagedata r:id="rId57" o:title=""/>
            <o:lock v:ext="edit" aspectratio="f"/>
          </v:shape>
        </w:pict>
      </w:r>
    </w:p>
    <w:p w:rsidR="0088093E" w:rsidRPr="00825563" w:rsidRDefault="0088093E" w:rsidP="0088093E">
      <w:pPr>
        <w:pStyle w:val="Caption"/>
        <w:jc w:val="both"/>
        <w:rPr>
          <w:rFonts w:cs="Arial"/>
        </w:rPr>
      </w:pPr>
      <w:bookmarkStart w:id="127" w:name="_Toc472767012"/>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18</w:t>
      </w:r>
      <w:r w:rsidRPr="00825563">
        <w:rPr>
          <w:rFonts w:cs="Arial"/>
        </w:rPr>
        <w:fldChar w:fldCharType="end"/>
      </w:r>
      <w:r w:rsidRPr="00825563">
        <w:rPr>
          <w:rFonts w:cs="Arial"/>
        </w:rPr>
        <w:t xml:space="preserve"> - </w:t>
      </w:r>
      <w:proofErr w:type="spellStart"/>
      <w:r w:rsidRPr="00825563">
        <w:rPr>
          <w:rFonts w:cs="Arial"/>
        </w:rPr>
        <w:t>JnR</w:t>
      </w:r>
      <w:proofErr w:type="spellEnd"/>
      <w:r w:rsidRPr="00825563">
        <w:rPr>
          <w:rFonts w:cs="Arial"/>
        </w:rPr>
        <w:t xml:space="preserve"> Jumping Presence</w:t>
      </w:r>
      <w:bookmarkEnd w:id="127"/>
    </w:p>
    <w:p w:rsidR="0088093E" w:rsidRPr="00825563" w:rsidRDefault="0088093E" w:rsidP="0088093E">
      <w:pPr>
        <w:pStyle w:val="BodyText"/>
        <w:spacing w:line="240" w:lineRule="auto"/>
        <w:rPr>
          <w:rFonts w:ascii="Arial" w:hAnsi="Arial" w:cs="Arial"/>
          <w:color w:val="FF0000"/>
        </w:rPr>
      </w:pPr>
      <w:r w:rsidRPr="00825563">
        <w:rPr>
          <w:rFonts w:ascii="Arial" w:hAnsi="Arial" w:cs="Arial"/>
          <w:color w:val="FF0000"/>
        </w:rPr>
        <w:t>Results Presence</w:t>
      </w:r>
    </w:p>
    <w:p w:rsidR="0088093E" w:rsidRPr="00825563" w:rsidRDefault="0088093E" w:rsidP="0088093E">
      <w:pPr>
        <w:pStyle w:val="Heading2"/>
        <w:numPr>
          <w:ilvl w:val="1"/>
          <w:numId w:val="30"/>
        </w:numPr>
        <w:ind w:left="578" w:hanging="578"/>
        <w:rPr>
          <w:rFonts w:cs="Arial"/>
        </w:rPr>
      </w:pPr>
      <w:bookmarkStart w:id="128" w:name="_Toc472779923"/>
      <w:r w:rsidRPr="00825563">
        <w:rPr>
          <w:rFonts w:cs="Arial"/>
        </w:rPr>
        <w:t>Ease of Use</w:t>
      </w:r>
      <w:bookmarkEnd w:id="128"/>
    </w:p>
    <w:p w:rsidR="0088093E" w:rsidRPr="00825563" w:rsidRDefault="0088093E" w:rsidP="0088093E">
      <w:pPr>
        <w:pStyle w:val="BodyText"/>
        <w:rPr>
          <w:rFonts w:ascii="Arial" w:hAnsi="Arial" w:cs="Arial"/>
          <w:color w:val="FF0000"/>
        </w:rPr>
      </w:pPr>
      <w:r w:rsidRPr="00825563">
        <w:rPr>
          <w:rFonts w:ascii="Arial" w:hAnsi="Arial" w:cs="Arial"/>
          <w:color w:val="FF0000"/>
        </w:rPr>
        <w:t>What tested, what expected</w:t>
      </w:r>
    </w:p>
    <w:p w:rsidR="0088093E" w:rsidRPr="00825563" w:rsidRDefault="003863A8" w:rsidP="0088093E">
      <w:pPr>
        <w:pStyle w:val="BodyText"/>
        <w:keepNext/>
        <w:spacing w:line="240" w:lineRule="auto"/>
        <w:rPr>
          <w:rFonts w:ascii="Arial" w:hAnsi="Arial" w:cs="Arial"/>
        </w:rPr>
      </w:pPr>
      <w:r>
        <w:rPr>
          <w:rFonts w:ascii="Arial" w:hAnsi="Arial" w:cs="Arial"/>
          <w:noProof/>
          <w:lang w:eastAsia="en-GB"/>
        </w:rPr>
        <w:lastRenderedPageBreak/>
        <w:pict>
          <v:shape id="Diagramm 50" o:spid="_x0000_i1072"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">
            <v:imagedata r:id="rId58" o:title=""/>
            <o:lock v:ext="edit" aspectratio="f"/>
          </v:shape>
        </w:pict>
      </w:r>
      <w:r>
        <w:rPr>
          <w:rFonts w:ascii="Arial" w:hAnsi="Arial" w:cs="Arial"/>
          <w:noProof/>
          <w:lang w:eastAsia="en-GB"/>
        </w:rPr>
        <w:pict>
          <v:shape id="Diagramm 49" o:spid="_x0000_i1073" type="#_x0000_t75" style="width:214.75pt;height:199.7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&#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">
            <v:imagedata r:id="rId59" o:title=""/>
            <o:lock v:ext="edit" aspectratio="f"/>
          </v:shape>
        </w:pict>
      </w:r>
    </w:p>
    <w:p w:rsidR="0088093E" w:rsidRPr="00825563" w:rsidRDefault="0088093E" w:rsidP="0088093E">
      <w:pPr>
        <w:pStyle w:val="Caption"/>
        <w:jc w:val="both"/>
        <w:rPr>
          <w:rFonts w:cs="Arial"/>
          <w:color w:val="FF0000"/>
        </w:rPr>
      </w:pPr>
      <w:bookmarkStart w:id="129" w:name="_Toc472767013"/>
      <w:proofErr w:type="spellStart"/>
      <w:r w:rsidRPr="00825563">
        <w:rPr>
          <w:rFonts w:cs="Arial"/>
        </w:rPr>
        <w:t>Chartpair</w:t>
      </w:r>
      <w:proofErr w:type="spellEnd"/>
      <w:r w:rsidRPr="00825563">
        <w:rPr>
          <w:rFonts w:cs="Arial"/>
        </w:rPr>
        <w:t xml:space="preserve"> </w:t>
      </w:r>
      <w:r w:rsidRPr="00825563">
        <w:rPr>
          <w:rFonts w:cs="Arial"/>
        </w:rPr>
        <w:fldChar w:fldCharType="begin"/>
      </w:r>
      <w:r w:rsidRPr="00825563">
        <w:rPr>
          <w:rFonts w:cs="Arial"/>
        </w:rPr>
        <w:instrText xml:space="preserve"> SEQ Chartpair \* ARABIC </w:instrText>
      </w:r>
      <w:r w:rsidRPr="00825563">
        <w:rPr>
          <w:rFonts w:cs="Arial"/>
        </w:rPr>
        <w:fldChar w:fldCharType="separate"/>
      </w:r>
      <w:r w:rsidRPr="00825563">
        <w:rPr>
          <w:rFonts w:cs="Arial"/>
          <w:noProof/>
        </w:rPr>
        <w:t>19</w:t>
      </w:r>
      <w:r w:rsidRPr="00825563">
        <w:rPr>
          <w:rFonts w:cs="Arial"/>
        </w:rPr>
        <w:fldChar w:fldCharType="end"/>
      </w:r>
      <w:r w:rsidRPr="00825563">
        <w:rPr>
          <w:rFonts w:cs="Arial"/>
        </w:rPr>
        <w:t xml:space="preserve"> - </w:t>
      </w:r>
      <w:proofErr w:type="spellStart"/>
      <w:r w:rsidRPr="00825563">
        <w:rPr>
          <w:rFonts w:cs="Arial"/>
        </w:rPr>
        <w:t>EoU</w:t>
      </w:r>
      <w:proofErr w:type="spellEnd"/>
      <w:r w:rsidRPr="00825563">
        <w:rPr>
          <w:rFonts w:cs="Arial"/>
        </w:rPr>
        <w:t xml:space="preserve"> Navigation Methods</w:t>
      </w:r>
      <w:bookmarkEnd w:id="129"/>
    </w:p>
    <w:p w:rsidR="0088093E" w:rsidRPr="00825563" w:rsidRDefault="0088093E" w:rsidP="0088093E">
      <w:pPr>
        <w:pStyle w:val="BodyText"/>
        <w:rPr>
          <w:rFonts w:ascii="Arial" w:hAnsi="Arial" w:cs="Arial"/>
          <w:color w:val="FF0000"/>
        </w:rPr>
      </w:pPr>
      <w:r w:rsidRPr="00825563">
        <w:rPr>
          <w:rFonts w:ascii="Arial" w:hAnsi="Arial" w:cs="Arial"/>
          <w:color w:val="FF0000"/>
        </w:rPr>
        <w:t>Results</w:t>
      </w:r>
    </w:p>
    <w:p w:rsidR="0088093E" w:rsidRPr="00825563" w:rsidRDefault="0088093E" w:rsidP="0088093E">
      <w:pPr>
        <w:pStyle w:val="Heading2"/>
        <w:numPr>
          <w:ilvl w:val="1"/>
          <w:numId w:val="30"/>
        </w:numPr>
        <w:ind w:left="578" w:hanging="578"/>
        <w:rPr>
          <w:rFonts w:cs="Arial"/>
        </w:rPr>
      </w:pPr>
      <w:bookmarkStart w:id="130" w:name="_Toc472779924"/>
      <w:r w:rsidRPr="00825563">
        <w:rPr>
          <w:rFonts w:cs="Arial"/>
        </w:rPr>
        <w:t>Problems during testing</w:t>
      </w:r>
      <w:bookmarkEnd w:id="130"/>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E.g. the ladder (or other objects) was always visible</w:t>
      </w:r>
    </w:p>
    <w:p w:rsidR="0088093E" w:rsidRPr="00825563" w:rsidRDefault="0088093E" w:rsidP="0088093E">
      <w:pPr>
        <w:pStyle w:val="BodyText"/>
        <w:numPr>
          <w:ilvl w:val="0"/>
          <w:numId w:val="38"/>
        </w:numPr>
        <w:rPr>
          <w:rFonts w:ascii="Arial" w:hAnsi="Arial" w:cs="Arial"/>
          <w:color w:val="FF0000"/>
        </w:rPr>
      </w:pPr>
      <w:r w:rsidRPr="00825563">
        <w:rPr>
          <w:rFonts w:ascii="Arial" w:hAnsi="Arial" w:cs="Arial"/>
          <w:color w:val="FF0000"/>
        </w:rPr>
        <w:t>Button not easy usable</w:t>
      </w:r>
    </w:p>
    <w:p w:rsidR="0088093E" w:rsidRDefault="0088093E" w:rsidP="0088093E">
      <w:pPr>
        <w:pStyle w:val="BodyText"/>
        <w:numPr>
          <w:ilvl w:val="0"/>
          <w:numId w:val="38"/>
        </w:numPr>
        <w:rPr>
          <w:ins w:id="131" w:author="Groux Marcel (s)" w:date="2017-01-21T18:46:00Z"/>
          <w:rFonts w:ascii="Arial" w:hAnsi="Arial" w:cs="Arial"/>
          <w:color w:val="FF0000"/>
        </w:rPr>
      </w:pPr>
      <w:del w:id="132" w:author="Groux Marcel (s)" w:date="2017-01-21T18:46:00Z">
        <w:r w:rsidRPr="00825563" w:rsidDel="00767D53">
          <w:rPr>
            <w:rFonts w:ascii="Arial" w:hAnsi="Arial" w:cs="Arial"/>
            <w:color w:val="FF0000"/>
          </w:rPr>
          <w:delText>etc.</w:delText>
        </w:r>
      </w:del>
      <w:ins w:id="133" w:author="Groux Marcel (s)" w:date="2017-01-21T18:46:00Z">
        <w:r w:rsidR="00767D53">
          <w:rPr>
            <w:rFonts w:ascii="Arial" w:hAnsi="Arial" w:cs="Arial"/>
            <w:color w:val="FF0000"/>
          </w:rPr>
          <w:t>Jumping is not precise enough</w:t>
        </w:r>
      </w:ins>
    </w:p>
    <w:p w:rsidR="00767D53" w:rsidRDefault="00767D53" w:rsidP="0088093E">
      <w:pPr>
        <w:pStyle w:val="BodyText"/>
        <w:numPr>
          <w:ilvl w:val="0"/>
          <w:numId w:val="38"/>
        </w:numPr>
        <w:rPr>
          <w:ins w:id="134" w:author="Groux Marcel (s)" w:date="2017-01-21T18:46:00Z"/>
          <w:rFonts w:ascii="Arial" w:hAnsi="Arial" w:cs="Arial"/>
          <w:color w:val="FF0000"/>
        </w:rPr>
      </w:pPr>
      <w:ins w:id="135" w:author="Groux Marcel (s)" w:date="2017-01-21T18:46:00Z">
        <w:r>
          <w:rPr>
            <w:rFonts w:ascii="Arial" w:hAnsi="Arial" w:cs="Arial"/>
            <w:color w:val="FF0000"/>
          </w:rPr>
          <w:t>Walking in Place and Walking by Leaning stops instantly when walking into an object</w:t>
        </w:r>
      </w:ins>
    </w:p>
    <w:p w:rsidR="00767D53" w:rsidRPr="00825563" w:rsidRDefault="00232CB8" w:rsidP="0088093E">
      <w:pPr>
        <w:pStyle w:val="BodyText"/>
        <w:numPr>
          <w:ilvl w:val="0"/>
          <w:numId w:val="38"/>
        </w:numPr>
        <w:rPr>
          <w:rFonts w:ascii="Arial" w:hAnsi="Arial" w:cs="Arial"/>
          <w:color w:val="FF0000"/>
        </w:rPr>
      </w:pPr>
      <w:ins w:id="136" w:author="Groux Marcel (s)" w:date="2017-01-21T18:48:00Z">
        <w:r>
          <w:rPr>
            <w:rFonts w:ascii="Arial" w:hAnsi="Arial" w:cs="Arial"/>
            <w:color w:val="FF0000"/>
          </w:rPr>
          <w:t>By walking into a wall, the player is shifte</w:t>
        </w:r>
      </w:ins>
      <w:ins w:id="137" w:author="Groux Marcel (s)" w:date="2017-01-21T18:49:00Z">
        <w:r>
          <w:rPr>
            <w:rFonts w:ascii="Arial" w:hAnsi="Arial" w:cs="Arial"/>
            <w:color w:val="FF0000"/>
          </w:rPr>
          <w:t>d</w:t>
        </w:r>
      </w:ins>
      <w:ins w:id="138" w:author="Groux Marcel (s)" w:date="2017-01-21T18:48:00Z">
        <w:r>
          <w:rPr>
            <w:rFonts w:ascii="Arial" w:hAnsi="Arial" w:cs="Arial"/>
            <w:color w:val="FF0000"/>
          </w:rPr>
          <w:t xml:space="preserve"> backwards.</w:t>
        </w:r>
      </w:ins>
    </w:p>
    <w:p w:rsidR="0088093E" w:rsidRPr="00825563" w:rsidRDefault="0088093E" w:rsidP="0088093E">
      <w:pPr>
        <w:pStyle w:val="Heading1"/>
        <w:rPr>
          <w:rFonts w:cs="Arial"/>
        </w:rPr>
      </w:pPr>
      <w:bookmarkStart w:id="139" w:name="_Toc472779925"/>
      <w:r w:rsidRPr="00825563">
        <w:rPr>
          <w:rFonts w:cs="Arial"/>
        </w:rPr>
        <w:lastRenderedPageBreak/>
        <w:t>Conclusion (BOTH)</w:t>
      </w:r>
      <w:bookmarkEnd w:id="139"/>
    </w:p>
    <w:p w:rsidR="0088093E" w:rsidRPr="00825563" w:rsidRDefault="0088093E" w:rsidP="0088093E">
      <w:pPr>
        <w:pStyle w:val="Heading2"/>
        <w:numPr>
          <w:ilvl w:val="1"/>
          <w:numId w:val="30"/>
        </w:numPr>
        <w:ind w:left="578" w:hanging="578"/>
        <w:rPr>
          <w:rFonts w:cs="Arial"/>
        </w:rPr>
      </w:pPr>
      <w:bookmarkStart w:id="140" w:name="_Toc472779926"/>
      <w:r w:rsidRPr="00825563">
        <w:rPr>
          <w:rFonts w:cs="Arial"/>
        </w:rPr>
        <w:t>Introduction</w:t>
      </w:r>
      <w:bookmarkEnd w:id="140"/>
    </w:p>
    <w:p w:rsidR="0088093E" w:rsidRPr="00825563" w:rsidRDefault="0088093E" w:rsidP="0088093E">
      <w:pPr>
        <w:pStyle w:val="BodyText"/>
        <w:rPr>
          <w:rFonts w:ascii="Arial" w:hAnsi="Arial" w:cs="Arial"/>
          <w:color w:val="FF0000"/>
        </w:rPr>
      </w:pPr>
      <w:r w:rsidRPr="00825563">
        <w:rPr>
          <w:rFonts w:ascii="Arial" w:hAnsi="Arial" w:cs="Arial"/>
          <w:color w:val="FF0000"/>
        </w:rPr>
        <w:t>Intro to conclusion</w:t>
      </w:r>
    </w:p>
    <w:p w:rsidR="0088093E" w:rsidRPr="00825563" w:rsidRDefault="0088093E" w:rsidP="0088093E">
      <w:pPr>
        <w:pStyle w:val="Heading2"/>
        <w:numPr>
          <w:ilvl w:val="1"/>
          <w:numId w:val="30"/>
        </w:numPr>
        <w:ind w:left="578" w:hanging="578"/>
        <w:rPr>
          <w:rFonts w:cs="Arial"/>
        </w:rPr>
      </w:pPr>
      <w:bookmarkStart w:id="141" w:name="_Toc472779927"/>
      <w:r w:rsidRPr="00825563">
        <w:rPr>
          <w:rFonts w:cs="Arial"/>
        </w:rPr>
        <w:t>Insights</w:t>
      </w:r>
      <w:bookmarkEnd w:id="141"/>
    </w:p>
    <w:p w:rsidR="00045C5E" w:rsidRDefault="00045C5E" w:rsidP="0088093E">
      <w:pPr>
        <w:pStyle w:val="BodyText"/>
        <w:rPr>
          <w:rFonts w:ascii="Arial" w:hAnsi="Arial" w:cs="Arial"/>
          <w:color w:val="FF0000"/>
          <w:lang w:val="de-CH"/>
        </w:rPr>
      </w:pPr>
      <w:r>
        <w:rPr>
          <w:rFonts w:ascii="Arial" w:hAnsi="Arial" w:cs="Arial"/>
          <w:color w:val="FF0000"/>
          <w:lang w:val="de-CH"/>
        </w:rPr>
        <w:t>We want to remind in this place that the movement methods are just compared to each other, the teleportation method is a standard implementation.</w:t>
      </w:r>
    </w:p>
    <w:p w:rsidR="00045C5E" w:rsidRDefault="00045C5E" w:rsidP="0088093E">
      <w:pPr>
        <w:pStyle w:val="BodyText"/>
        <w:rPr>
          <w:ins w:id="142" w:author="Groux Marcel (s)" w:date="2017-01-21T19:24:00Z"/>
          <w:rFonts w:ascii="Arial" w:hAnsi="Arial" w:cs="Arial"/>
          <w:color w:val="FF0000"/>
          <w:lang w:val="de-CH"/>
        </w:rPr>
      </w:pPr>
      <w:ins w:id="143" w:author="Groux Marcel (s)" w:date="2017-01-21T18:54:00Z">
        <w:r>
          <w:rPr>
            <w:rFonts w:ascii="Arial" w:hAnsi="Arial" w:cs="Arial"/>
            <w:color w:val="FF0000"/>
            <w:lang w:val="de-CH"/>
          </w:rPr>
          <w:t>We evaluated the 4 movement methods from our testing results. These parameters are specified to analyze the differences of a movement method</w:t>
        </w:r>
      </w:ins>
      <w:ins w:id="144" w:author="Groux Marcel (s)" w:date="2017-01-21T19:24:00Z">
        <w:r>
          <w:rPr>
            <w:rFonts w:ascii="Arial" w:hAnsi="Arial" w:cs="Arial"/>
            <w:color w:val="FF0000"/>
            <w:lang w:val="de-CH"/>
          </w:rPr>
          <w:t>s in virtual reality</w:t>
        </w:r>
      </w:ins>
      <w:ins w:id="145" w:author="Groux Marcel (s)" w:date="2017-01-21T19:13:00Z">
        <w:r>
          <w:rPr>
            <w:rFonts w:ascii="Arial" w:hAnsi="Arial" w:cs="Arial"/>
            <w:color w:val="FF0000"/>
            <w:lang w:val="de-CH"/>
          </w:rPr>
          <w:t xml:space="preserve"> [11]</w:t>
        </w:r>
      </w:ins>
      <w:ins w:id="146" w:author="Groux Marcel (s)" w:date="2017-01-21T18:54:00Z">
        <w:r>
          <w:rPr>
            <w:rFonts w:ascii="Arial" w:hAnsi="Arial" w:cs="Arial"/>
            <w:color w:val="FF0000"/>
            <w:lang w:val="de-CH"/>
          </w:rPr>
          <w:t>.</w:t>
        </w:r>
      </w:ins>
      <w:ins w:id="147" w:author="Groux Marcel (s)" w:date="2017-01-21T19:13:00Z">
        <w:r>
          <w:rPr>
            <w:rFonts w:ascii="Arial" w:hAnsi="Arial" w:cs="Arial"/>
            <w:color w:val="FF0000"/>
            <w:lang w:val="de-CH"/>
          </w:rPr>
          <w:t xml:space="preserve"> We decided to drop spatial awareness, in favor of the other parameters.</w:t>
        </w:r>
      </w:ins>
    </w:p>
    <w:p w:rsidR="00045C5E" w:rsidRDefault="00DD1201" w:rsidP="0088093E">
      <w:pPr>
        <w:pStyle w:val="BodyText"/>
        <w:rPr>
          <w:ins w:id="148" w:author="Groux Marcel (s)" w:date="2017-01-21T18:54:00Z"/>
          <w:rFonts w:ascii="Arial" w:hAnsi="Arial" w:cs="Arial"/>
          <w:color w:val="FF0000"/>
          <w:lang w:val="de-CH"/>
        </w:rPr>
      </w:pPr>
      <w:ins w:id="149" w:author="Groux Marcel (s)" w:date="2017-01-21T19:25:00Z">
        <w:r>
          <w:rPr>
            <w:rFonts w:ascii="Arial" w:hAnsi="Arial" w:cs="Arial"/>
            <w:color w:val="FF0000"/>
            <w:lang w:val="de-CH"/>
          </w:rPr>
          <w:t>For Walking in Place and Walking by Leaning we only conducted tests for Speed, Ease of Learning, Ease of Use and Information Gathering.</w:t>
        </w:r>
      </w:ins>
    </w:p>
    <w:p w:rsidR="00F91D1C" w:rsidRDefault="00F91D1C" w:rsidP="0088093E">
      <w:pPr>
        <w:pStyle w:val="BodyText"/>
        <w:rPr>
          <w:rFonts w:ascii="Arial" w:hAnsi="Arial" w:cs="Arial"/>
          <w:color w:val="FF0000"/>
          <w:lang w:val="de-CH"/>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F91D1C" w:rsidRPr="00F91D1C" w:rsidTr="00F91D1C">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Presence</w:t>
            </w:r>
          </w:p>
        </w:tc>
      </w:tr>
      <w:tr w:rsidR="00F91D1C" w:rsidRPr="00F91D1C" w:rsidTr="00F91D1C">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50" w:author="Groux Marcel (s)" w:date="2017-01-21T19:27:00Z"/>
                <w:rFonts w:eastAsia="Times New Roman" w:cs="Calibri"/>
                <w:color w:val="000000"/>
                <w:lang w:eastAsia="en-GB"/>
              </w:rPr>
            </w:pPr>
            <w:ins w:id="151" w:author="Groux Marcel (s)" w:date="2017-01-21T20:12:00Z">
              <w:r>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52" w:author="Groux Marcel (s)" w:date="2017-01-21T19:27:00Z"/>
                <w:rFonts w:eastAsia="Times New Roman" w:cs="Calibri"/>
                <w:color w:val="000000"/>
                <w:lang w:eastAsia="en-GB"/>
              </w:rPr>
            </w:pPr>
            <w:ins w:id="153" w:author="Groux Marcel (s)" w:date="2017-01-21T20:03:00Z">
              <w:r>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54" w:author="Groux Marcel (s)" w:date="2017-01-21T19:27:00Z"/>
                <w:rFonts w:eastAsia="Times New Roman" w:cs="Calibri"/>
                <w:color w:val="000000"/>
                <w:lang w:eastAsia="en-GB"/>
              </w:rPr>
            </w:pPr>
            <w:ins w:id="155" w:author="Groux Marcel (s)" w:date="2017-01-21T19:27:00Z">
              <w:r w:rsidRPr="00DD1201">
                <w:rPr>
                  <w:rFonts w:eastAsia="Times New Roman" w:cs="Calibri"/>
                  <w:color w:val="000000"/>
                  <w:lang w:eastAsia="en-GB"/>
                </w:rPr>
                <w:t>5</w:t>
              </w:r>
            </w:ins>
          </w:p>
        </w:tc>
        <w:tc>
          <w:tcPr>
            <w:tcW w:w="1284"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56" w:author="Groux Marcel (s)" w:date="2017-01-21T19:27:00Z"/>
                <w:rFonts w:eastAsia="Times New Roman" w:cs="Calibri"/>
                <w:color w:val="000000"/>
                <w:lang w:eastAsia="en-GB"/>
              </w:rPr>
            </w:pPr>
            <w:ins w:id="157" w:author="Groux Marcel (s)" w:date="2017-01-21T20:13:00Z">
              <w:r>
                <w:rPr>
                  <w:rFonts w:eastAsia="Times New Roman" w:cs="Calibri"/>
                  <w:color w:val="000000"/>
                  <w:lang w:eastAsia="en-GB"/>
                </w:rPr>
                <w:t>2</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58" w:author="Groux Marcel (s)" w:date="2017-01-21T19:27:00Z"/>
                <w:rFonts w:eastAsia="Times New Roman" w:cs="Calibri"/>
                <w:color w:val="000000"/>
                <w:lang w:eastAsia="en-GB"/>
              </w:rPr>
            </w:pPr>
            <w:ins w:id="159" w:author="Groux Marcel (s)" w:date="2017-01-21T19:27:00Z">
              <w:r w:rsidRPr="00DD1201">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60" w:author="Groux Marcel (s)" w:date="2017-01-21T19:27:00Z"/>
                <w:rFonts w:eastAsia="Times New Roman" w:cs="Calibri"/>
                <w:color w:val="000000"/>
                <w:lang w:eastAsia="en-GB"/>
              </w:rPr>
            </w:pPr>
            <w:ins w:id="161" w:author="Groux Marcel (s)" w:date="2017-01-21T19:27:00Z">
              <w:r>
                <w:rPr>
                  <w:rFonts w:eastAsia="Times New Roman" w:cs="Calibri"/>
                  <w:color w:val="000000"/>
                  <w:lang w:eastAsia="en-GB"/>
                </w:rPr>
                <w:t>3-4</w:t>
              </w:r>
            </w:ins>
          </w:p>
        </w:tc>
      </w:tr>
      <w:tr w:rsidR="00F91D1C" w:rsidRPr="00F91D1C" w:rsidTr="00F91D1C">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62" w:author="Groux Marcel (s)" w:date="2017-01-21T19:27:00Z"/>
                <w:rFonts w:eastAsia="Times New Roman" w:cs="Calibri"/>
                <w:color w:val="000000"/>
                <w:lang w:eastAsia="en-GB"/>
              </w:rPr>
            </w:pPr>
            <w:ins w:id="163" w:author="Groux Marcel (s)" w:date="2017-01-21T20:12:00Z">
              <w:r>
                <w:rPr>
                  <w:rFonts w:eastAsia="Times New Roman" w:cs="Calibri"/>
                  <w:color w:val="000000"/>
                  <w:lang w:eastAsia="en-GB"/>
                </w:rPr>
                <w:t>3</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64" w:author="Groux Marcel (s)" w:date="2017-01-21T19:27:00Z"/>
                <w:rFonts w:eastAsia="Times New Roman" w:cs="Calibri"/>
                <w:color w:val="000000"/>
                <w:lang w:eastAsia="en-GB"/>
              </w:rPr>
            </w:pPr>
            <w:ins w:id="165" w:author="Groux Marcel (s)" w:date="2017-01-21T20:03:00Z">
              <w:r>
                <w:rPr>
                  <w:rFonts w:eastAsia="Times New Roman" w:cs="Calibri"/>
                  <w:color w:val="000000"/>
                  <w:lang w:eastAsia="en-GB"/>
                </w:rPr>
                <w:t>3</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66" w:author="Groux Marcel (s)" w:date="2017-01-21T19:27:00Z"/>
                <w:rFonts w:eastAsia="Times New Roman" w:cs="Calibri"/>
                <w:color w:val="000000"/>
                <w:lang w:eastAsia="en-GB"/>
              </w:rPr>
            </w:pPr>
            <w:ins w:id="167" w:author="Groux Marcel (s)" w:date="2017-01-21T19:56:00Z">
              <w:r>
                <w:rPr>
                  <w:rFonts w:eastAsia="Times New Roman" w:cs="Calibri"/>
                  <w:color w:val="000000"/>
                  <w:lang w:eastAsia="en-GB"/>
                </w:rPr>
                <w:t>1</w:t>
              </w:r>
            </w:ins>
          </w:p>
        </w:tc>
        <w:tc>
          <w:tcPr>
            <w:tcW w:w="1284"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68" w:author="Groux Marcel (s)" w:date="2017-01-21T19:27:00Z"/>
                <w:rFonts w:eastAsia="Times New Roman" w:cs="Calibri"/>
                <w:color w:val="000000"/>
                <w:lang w:eastAsia="en-GB"/>
              </w:rPr>
            </w:pPr>
            <w:ins w:id="169" w:author="Groux Marcel (s)" w:date="2017-01-21T20:13:00Z">
              <w:r>
                <w:rPr>
                  <w:rFonts w:eastAsia="Times New Roman" w:cs="Calibri"/>
                  <w:color w:val="000000"/>
                  <w:lang w:eastAsia="en-GB"/>
                </w:rPr>
                <w:t>2</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70" w:author="Groux Marcel (s)" w:date="2017-01-21T19:27:00Z"/>
                <w:rFonts w:eastAsia="Times New Roman" w:cs="Calibri"/>
                <w:color w:val="000000"/>
                <w:lang w:eastAsia="en-GB"/>
              </w:rPr>
            </w:pPr>
            <w:ins w:id="171" w:author="Groux Marcel (s)" w:date="2017-01-21T19:58:00Z">
              <w:r>
                <w:rPr>
                  <w:rFonts w:eastAsia="Times New Roman" w:cs="Calibri"/>
                  <w:color w:val="000000"/>
                  <w:lang w:eastAsia="en-GB"/>
                </w:rPr>
                <w:t>3-4</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72" w:author="Groux Marcel (s)" w:date="2017-01-21T19:27:00Z"/>
                <w:rFonts w:eastAsia="Times New Roman" w:cs="Calibri"/>
                <w:color w:val="000000"/>
                <w:lang w:eastAsia="en-GB"/>
              </w:rPr>
            </w:pPr>
            <w:ins w:id="173" w:author="Groux Marcel (s)" w:date="2017-01-21T19:27:00Z">
              <w:r>
                <w:rPr>
                  <w:rFonts w:eastAsia="Times New Roman" w:cs="Calibri"/>
                  <w:color w:val="000000"/>
                  <w:lang w:eastAsia="en-GB"/>
                </w:rPr>
                <w:t>2-3</w:t>
              </w:r>
            </w:ins>
          </w:p>
        </w:tc>
      </w:tr>
      <w:tr w:rsidR="00F91D1C" w:rsidRPr="00F91D1C" w:rsidTr="00F91D1C">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74" w:author="Groux Marcel (s)" w:date="2017-01-21T19:27:00Z"/>
                <w:rFonts w:eastAsia="Times New Roman" w:cs="Calibri"/>
                <w:color w:val="000000"/>
                <w:lang w:eastAsia="en-GB"/>
              </w:rPr>
            </w:pPr>
            <w:ins w:id="175" w:author="Groux Marcel (s)" w:date="2017-01-21T20:12:00Z">
              <w:r>
                <w:rPr>
                  <w:rFonts w:eastAsia="Times New Roman" w:cs="Calibri"/>
                  <w:color w:val="000000"/>
                  <w:lang w:eastAsia="en-GB"/>
                </w:rPr>
                <w:t>4</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76" w:author="Groux Marcel (s)" w:date="2017-01-21T19:27:00Z"/>
                <w:rFonts w:eastAsia="Times New Roman" w:cs="Calibri"/>
                <w:color w:val="000000"/>
                <w:lang w:eastAsia="en-GB"/>
              </w:rPr>
            </w:pPr>
            <w:ins w:id="177" w:author="Groux Marcel (s)" w:date="2017-01-21T20:03:00Z">
              <w:r>
                <w:rPr>
                  <w:rFonts w:eastAsia="Times New Roman" w:cs="Calibri"/>
                  <w:color w:val="000000"/>
                  <w:lang w:eastAsia="en-GB"/>
                </w:rPr>
                <w:t>4</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78" w:author="Groux Marcel (s)" w:date="2017-01-21T19:27:00Z"/>
                <w:rFonts w:eastAsia="Times New Roman" w:cs="Calibri"/>
                <w:color w:val="000000"/>
                <w:lang w:eastAsia="en-GB"/>
              </w:rPr>
            </w:pPr>
            <w:ins w:id="179" w:author="Groux Marcel (s)" w:date="2017-01-21T19:57:00Z">
              <w:r>
                <w:rPr>
                  <w:rFonts w:eastAsia="Times New Roman" w:cs="Calibri"/>
                  <w:color w:val="000000"/>
                  <w:lang w:eastAsia="en-GB"/>
                </w:rPr>
                <w:t>4</w:t>
              </w:r>
            </w:ins>
          </w:p>
        </w:tc>
        <w:tc>
          <w:tcPr>
            <w:tcW w:w="1284"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80" w:author="Groux Marcel (s)" w:date="2017-01-21T19:27:00Z"/>
                <w:rFonts w:eastAsia="Times New Roman" w:cs="Calibri"/>
                <w:color w:val="000000"/>
                <w:lang w:eastAsia="en-GB"/>
              </w:rPr>
            </w:pPr>
            <w:ins w:id="181" w:author="Groux Marcel (s)" w:date="2017-01-21T20:13:00Z">
              <w:r>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82" w:author="Groux Marcel (s)" w:date="2017-01-21T19:27:00Z"/>
                <w:rFonts w:eastAsia="Times New Roman" w:cs="Calibri"/>
                <w:color w:val="000000"/>
                <w:lang w:eastAsia="en-GB"/>
              </w:rPr>
            </w:pPr>
            <w:ins w:id="183" w:author="Groux Marcel (s)" w:date="2017-01-21T19:27:00Z">
              <w:r w:rsidRPr="00DD1201">
                <w:rPr>
                  <w:rFonts w:eastAsia="Times New Roman" w:cs="Calibri"/>
                  <w:color w:val="000000"/>
                  <w:lang w:eastAsia="en-GB"/>
                </w:rPr>
                <w:t>-</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84" w:author="Groux Marcel (s)" w:date="2017-01-21T19:27:00Z"/>
                <w:rFonts w:eastAsia="Times New Roman" w:cs="Calibri"/>
                <w:color w:val="000000"/>
                <w:lang w:eastAsia="en-GB"/>
              </w:rPr>
            </w:pPr>
            <w:ins w:id="185" w:author="Groux Marcel (s)" w:date="2017-01-21T19:27:00Z">
              <w:r w:rsidRPr="00DD1201">
                <w:rPr>
                  <w:rFonts w:eastAsia="Times New Roman" w:cs="Calibri"/>
                  <w:color w:val="000000"/>
                  <w:lang w:eastAsia="en-GB"/>
                </w:rPr>
                <w:t>-</w:t>
              </w:r>
            </w:ins>
          </w:p>
        </w:tc>
      </w:tr>
      <w:tr w:rsidR="00F91D1C" w:rsidRPr="00F91D1C" w:rsidTr="00F91D1C">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91D1C" w:rsidRPr="00F91D1C" w:rsidRDefault="00F91D1C" w:rsidP="00F91D1C">
            <w:pPr>
              <w:spacing w:after="0" w:line="240" w:lineRule="auto"/>
              <w:rPr>
                <w:rFonts w:eastAsia="Times New Roman" w:cs="Calibri"/>
                <w:color w:val="000000"/>
                <w:lang w:eastAsia="en-GB"/>
              </w:rPr>
            </w:pPr>
            <w:r w:rsidRPr="00F91D1C">
              <w:rPr>
                <w:rFonts w:eastAsia="Times New Roman"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86" w:author="Groux Marcel (s)" w:date="2017-01-21T19:27:00Z"/>
                <w:rFonts w:eastAsia="Times New Roman" w:cs="Calibri"/>
                <w:color w:val="000000"/>
                <w:lang w:eastAsia="en-GB"/>
              </w:rPr>
            </w:pPr>
            <w:ins w:id="187" w:author="Groux Marcel (s)" w:date="2017-01-21T20:12:00Z">
              <w:r>
                <w:rPr>
                  <w:rFonts w:eastAsia="Times New Roman" w:cs="Calibri"/>
                  <w:color w:val="000000"/>
                  <w:lang w:eastAsia="en-GB"/>
                </w:rPr>
                <w:t>4</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88" w:author="Groux Marcel (s)" w:date="2017-01-21T19:27:00Z"/>
                <w:rFonts w:eastAsia="Times New Roman" w:cs="Calibri"/>
                <w:color w:val="000000"/>
                <w:lang w:eastAsia="en-GB"/>
              </w:rPr>
            </w:pPr>
            <w:ins w:id="189" w:author="Groux Marcel (s)" w:date="2017-01-21T20:03:00Z">
              <w:r>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90" w:author="Groux Marcel (s)" w:date="2017-01-21T19:27:00Z"/>
                <w:rFonts w:eastAsia="Times New Roman" w:cs="Calibri"/>
                <w:color w:val="000000"/>
                <w:lang w:eastAsia="en-GB"/>
              </w:rPr>
            </w:pPr>
            <w:ins w:id="191" w:author="Groux Marcel (s)" w:date="2017-01-21T19:57:00Z">
              <w:r>
                <w:rPr>
                  <w:rFonts w:eastAsia="Times New Roman" w:cs="Calibri"/>
                  <w:color w:val="000000"/>
                  <w:lang w:eastAsia="en-GB"/>
                </w:rPr>
                <w:t>4</w:t>
              </w:r>
            </w:ins>
          </w:p>
        </w:tc>
        <w:tc>
          <w:tcPr>
            <w:tcW w:w="1284"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92" w:author="Groux Marcel (s)" w:date="2017-01-21T19:27:00Z"/>
                <w:rFonts w:eastAsia="Times New Roman" w:cs="Calibri"/>
                <w:color w:val="000000"/>
                <w:lang w:eastAsia="en-GB"/>
              </w:rPr>
            </w:pPr>
            <w:ins w:id="193" w:author="Groux Marcel (s)" w:date="2017-01-21T20:13:00Z">
              <w:r>
                <w:rPr>
                  <w:rFonts w:eastAsia="Times New Roman" w:cs="Calibri"/>
                  <w:color w:val="000000"/>
                  <w:lang w:eastAsia="en-GB"/>
                </w:rPr>
                <w:t>5</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94" w:author="Groux Marcel (s)" w:date="2017-01-21T19:27:00Z"/>
                <w:rFonts w:eastAsia="Times New Roman" w:cs="Calibri"/>
                <w:color w:val="000000"/>
                <w:lang w:eastAsia="en-GB"/>
              </w:rPr>
            </w:pPr>
            <w:ins w:id="195" w:author="Groux Marcel (s)" w:date="2017-01-21T19:27:00Z">
              <w:r w:rsidRPr="00DD1201">
                <w:rPr>
                  <w:rFonts w:eastAsia="Times New Roman" w:cs="Calibri"/>
                  <w:color w:val="000000"/>
                  <w:lang w:eastAsia="en-GB"/>
                </w:rPr>
                <w:t>-</w:t>
              </w:r>
            </w:ins>
          </w:p>
        </w:tc>
        <w:tc>
          <w:tcPr>
            <w:tcW w:w="1220" w:type="dxa"/>
            <w:tcBorders>
              <w:top w:val="nil"/>
              <w:left w:val="nil"/>
              <w:bottom w:val="single" w:sz="4" w:space="0" w:color="auto"/>
              <w:right w:val="single" w:sz="4" w:space="0" w:color="auto"/>
            </w:tcBorders>
            <w:shd w:val="clear" w:color="auto" w:fill="auto"/>
            <w:noWrap/>
            <w:vAlign w:val="bottom"/>
            <w:hideMark/>
          </w:tcPr>
          <w:p w:rsidR="00F91D1C" w:rsidRPr="00DD1201" w:rsidRDefault="00F91D1C" w:rsidP="00F91D1C">
            <w:pPr>
              <w:spacing w:after="0" w:line="240" w:lineRule="auto"/>
              <w:jc w:val="center"/>
              <w:rPr>
                <w:ins w:id="196" w:author="Groux Marcel (s)" w:date="2017-01-21T19:27:00Z"/>
                <w:rFonts w:eastAsia="Times New Roman" w:cs="Calibri"/>
                <w:color w:val="000000"/>
                <w:lang w:eastAsia="en-GB"/>
              </w:rPr>
            </w:pPr>
            <w:ins w:id="197" w:author="Groux Marcel (s)" w:date="2017-01-21T19:27:00Z">
              <w:r w:rsidRPr="00DD1201">
                <w:rPr>
                  <w:rFonts w:eastAsia="Times New Roman" w:cs="Calibri"/>
                  <w:color w:val="000000"/>
                  <w:lang w:eastAsia="en-GB"/>
                </w:rPr>
                <w:t>-</w:t>
              </w:r>
            </w:ins>
          </w:p>
        </w:tc>
      </w:tr>
    </w:tbl>
    <w:p w:rsidR="00F91D1C" w:rsidRDefault="00F91D1C" w:rsidP="0088093E">
      <w:pPr>
        <w:pStyle w:val="BodyText"/>
        <w:rPr>
          <w:rFonts w:ascii="Arial" w:hAnsi="Arial" w:cs="Arial"/>
          <w:color w:val="FF0000"/>
          <w:lang w:val="de-CH"/>
        </w:rPr>
      </w:pPr>
      <w:r>
        <w:rPr>
          <w:rFonts w:ascii="Arial" w:hAnsi="Arial" w:cs="Arial"/>
          <w:color w:val="FF0000"/>
          <w:lang w:val="de-CH"/>
        </w:rPr>
        <w:t>(Scale from 1 to 5, with 5 being the highest)</w:t>
      </w:r>
    </w:p>
    <w:p w:rsidR="0088093E" w:rsidDel="00794486" w:rsidRDefault="0088093E" w:rsidP="0088093E">
      <w:pPr>
        <w:pStyle w:val="BodyText"/>
        <w:rPr>
          <w:del w:id="198" w:author="Groux Marcel (s)" w:date="2017-01-21T20:14:00Z"/>
          <w:rFonts w:ascii="Arial" w:hAnsi="Arial" w:cs="Arial"/>
          <w:color w:val="FF0000"/>
          <w:lang w:val="de-CH"/>
        </w:rPr>
      </w:pPr>
      <w:del w:id="199" w:author="Groux Marcel (s)" w:date="2017-01-21T20:14:00Z">
        <w:r w:rsidRPr="00825563" w:rsidDel="00794486">
          <w:rPr>
            <w:rFonts w:ascii="Arial" w:hAnsi="Arial" w:cs="Arial"/>
            <w:color w:val="FF0000"/>
            <w:lang w:val="de-CH"/>
          </w:rPr>
          <w:delText>Welche Erkenntnisse haben wir gemacht?</w:delText>
        </w:r>
      </w:del>
    </w:p>
    <w:p w:rsidR="00794486" w:rsidRDefault="00F91D1C" w:rsidP="0088093E">
      <w:pPr>
        <w:pStyle w:val="BodyText"/>
        <w:rPr>
          <w:rFonts w:ascii="Arial" w:hAnsi="Arial" w:cs="Arial"/>
          <w:color w:val="FF0000"/>
          <w:lang w:val="de-CH"/>
        </w:rPr>
      </w:pPr>
      <w:r>
        <w:rPr>
          <w:rFonts w:ascii="Arial" w:hAnsi="Arial" w:cs="Arial"/>
          <w:color w:val="FF0000"/>
          <w:lang w:val="de-CH"/>
        </w:rPr>
        <w:t>1.</w:t>
      </w:r>
      <w:r w:rsidR="00045C5E">
        <w:rPr>
          <w:rFonts w:ascii="Arial" w:hAnsi="Arial" w:cs="Arial"/>
          <w:color w:val="FF0000"/>
          <w:lang w:val="de-CH"/>
        </w:rPr>
        <w:t>Speed</w:t>
      </w:r>
    </w:p>
    <w:p w:rsidR="00045C5E" w:rsidRDefault="00045C5E" w:rsidP="0088093E">
      <w:pPr>
        <w:pStyle w:val="BodyText"/>
        <w:rPr>
          <w:rFonts w:ascii="Arial" w:hAnsi="Arial" w:cs="Arial"/>
          <w:color w:val="FF0000"/>
          <w:lang w:val="de-CH"/>
        </w:rPr>
      </w:pPr>
      <w:ins w:id="200" w:author="Groux Marcel (s)" w:date="2017-01-21T19:27:00Z">
        <w:r>
          <w:rPr>
            <w:rFonts w:ascii="Arial" w:hAnsi="Arial" w:cs="Arial"/>
            <w:color w:val="FF0000"/>
            <w:lang w:val="de-CH"/>
          </w:rPr>
          <w:t>The speed is difficult to measure since, there can be many appropriate velocity</w:t>
        </w:r>
      </w:ins>
      <w:ins w:id="201" w:author="Groux Marcel (s)" w:date="2017-01-21T19:28:00Z">
        <w:r>
          <w:rPr>
            <w:rFonts w:ascii="Arial" w:hAnsi="Arial" w:cs="Arial"/>
            <w:color w:val="FF0000"/>
            <w:lang w:val="de-CH"/>
          </w:rPr>
          <w:t xml:space="preserve">’s for a specific movement method, this means that instead of just a Walking in Place </w:t>
        </w:r>
      </w:ins>
      <w:ins w:id="202" w:author="Groux Marcel (s)" w:date="2017-01-21T19:29:00Z">
        <w:r>
          <w:rPr>
            <w:rFonts w:ascii="Arial" w:hAnsi="Arial" w:cs="Arial"/>
            <w:color w:val="FF0000"/>
            <w:lang w:val="de-CH"/>
          </w:rPr>
          <w:t xml:space="preserve">Method </w:t>
        </w:r>
      </w:ins>
      <w:ins w:id="203" w:author="Groux Marcel (s)" w:date="2017-01-21T19:28:00Z">
        <w:r>
          <w:rPr>
            <w:rFonts w:ascii="Arial" w:hAnsi="Arial" w:cs="Arial"/>
            <w:color w:val="FF0000"/>
            <w:lang w:val="de-CH"/>
          </w:rPr>
          <w:t xml:space="preserve">there will be a range of speed parameters that will </w:t>
        </w:r>
      </w:ins>
      <w:ins w:id="204" w:author="Groux Marcel (s)" w:date="2017-01-21T19:29:00Z">
        <w:r>
          <w:rPr>
            <w:rFonts w:ascii="Arial" w:hAnsi="Arial" w:cs="Arial"/>
            <w:color w:val="FF0000"/>
            <w:lang w:val="de-CH"/>
          </w:rPr>
          <w:t>work out in different scenarios.</w:t>
        </w:r>
      </w:ins>
    </w:p>
    <w:p w:rsidR="00045C5E" w:rsidRDefault="00F91D1C" w:rsidP="0088093E">
      <w:pPr>
        <w:pStyle w:val="BodyText"/>
        <w:rPr>
          <w:rFonts w:ascii="Arial" w:hAnsi="Arial" w:cs="Arial"/>
          <w:color w:val="FF0000"/>
          <w:lang w:val="de-CH"/>
        </w:rPr>
      </w:pPr>
      <w:r>
        <w:rPr>
          <w:rFonts w:ascii="Arial" w:hAnsi="Arial" w:cs="Arial"/>
          <w:color w:val="FF0000"/>
          <w:lang w:val="de-CH"/>
        </w:rPr>
        <w:t>2.</w:t>
      </w:r>
      <w:r w:rsidR="00045C5E">
        <w:rPr>
          <w:rFonts w:ascii="Arial" w:hAnsi="Arial" w:cs="Arial"/>
          <w:color w:val="FF0000"/>
          <w:lang w:val="de-CH"/>
        </w:rPr>
        <w:t>Ease of Learning</w:t>
      </w:r>
    </w:p>
    <w:p w:rsidR="00045C5E" w:rsidRDefault="00045C5E" w:rsidP="0088093E">
      <w:pPr>
        <w:pStyle w:val="BodyText"/>
        <w:rPr>
          <w:rFonts w:ascii="Arial" w:hAnsi="Arial" w:cs="Arial"/>
          <w:color w:val="FF0000"/>
          <w:lang w:val="de-CH"/>
        </w:rPr>
      </w:pPr>
      <w:r>
        <w:rPr>
          <w:rFonts w:ascii="Arial" w:hAnsi="Arial" w:cs="Arial"/>
          <w:color w:val="FF0000"/>
          <w:lang w:val="de-CH"/>
        </w:rPr>
        <w:t>The learning times, differ on how intuitive a movement method is. If a movement method is implemented intuitive or naturally learning times will decrease.</w:t>
      </w:r>
    </w:p>
    <w:p w:rsidR="00045C5E" w:rsidRDefault="00F91D1C" w:rsidP="0088093E">
      <w:pPr>
        <w:pStyle w:val="BodyText"/>
        <w:rPr>
          <w:rFonts w:ascii="Arial" w:hAnsi="Arial" w:cs="Arial"/>
          <w:color w:val="FF0000"/>
          <w:lang w:val="de-CH"/>
        </w:rPr>
      </w:pPr>
      <w:r>
        <w:rPr>
          <w:rFonts w:ascii="Arial" w:hAnsi="Arial" w:cs="Arial"/>
          <w:color w:val="FF0000"/>
          <w:lang w:val="de-CH"/>
        </w:rPr>
        <w:t>3.</w:t>
      </w:r>
      <w:r w:rsidR="00045C5E">
        <w:rPr>
          <w:rFonts w:ascii="Arial" w:hAnsi="Arial" w:cs="Arial"/>
          <w:color w:val="FF0000"/>
          <w:lang w:val="de-CH"/>
        </w:rPr>
        <w:t>Ease of Use</w:t>
      </w:r>
    </w:p>
    <w:p w:rsidR="00045C5E" w:rsidRDefault="00F91D1C" w:rsidP="0088093E">
      <w:pPr>
        <w:pStyle w:val="BodyText"/>
        <w:rPr>
          <w:rFonts w:ascii="Arial" w:hAnsi="Arial" w:cs="Arial"/>
          <w:color w:val="FF0000"/>
          <w:lang w:val="de-CH"/>
        </w:rPr>
      </w:pPr>
      <w:r>
        <w:rPr>
          <w:rFonts w:ascii="Arial" w:hAnsi="Arial" w:cs="Arial"/>
          <w:color w:val="FF0000"/>
          <w:lang w:val="de-CH"/>
        </w:rPr>
        <w:t>The clear winner is teleportation, however with some more time invested, Walking in Place and Walking by Leaning has potential. As jumping is really difficult to use it needs to be implemented in an accessible and intuitive way, to get the score up.</w:t>
      </w:r>
    </w:p>
    <w:p w:rsidR="00045C5E" w:rsidRDefault="00F91D1C" w:rsidP="0088093E">
      <w:pPr>
        <w:pStyle w:val="BodyText"/>
        <w:rPr>
          <w:rFonts w:ascii="Arial" w:hAnsi="Arial" w:cs="Arial"/>
          <w:color w:val="FF0000"/>
          <w:lang w:val="de-CH"/>
        </w:rPr>
      </w:pPr>
      <w:r>
        <w:rPr>
          <w:rFonts w:ascii="Arial" w:hAnsi="Arial" w:cs="Arial"/>
          <w:color w:val="FF0000"/>
          <w:lang w:val="de-CH"/>
        </w:rPr>
        <w:t>4.</w:t>
      </w:r>
      <w:r w:rsidR="00045C5E">
        <w:rPr>
          <w:rFonts w:ascii="Arial" w:hAnsi="Arial" w:cs="Arial"/>
          <w:color w:val="FF0000"/>
          <w:lang w:val="de-CH"/>
        </w:rPr>
        <w:t>Information Gathering</w:t>
      </w:r>
    </w:p>
    <w:p w:rsidR="00045C5E" w:rsidRDefault="00F91D1C" w:rsidP="0088093E">
      <w:pPr>
        <w:pStyle w:val="BodyText"/>
        <w:rPr>
          <w:rFonts w:ascii="Arial" w:hAnsi="Arial" w:cs="Arial"/>
          <w:color w:val="FF0000"/>
          <w:lang w:val="de-CH"/>
        </w:rPr>
      </w:pPr>
      <w:r>
        <w:rPr>
          <w:rFonts w:ascii="Arial" w:hAnsi="Arial" w:cs="Arial"/>
          <w:color w:val="FF0000"/>
          <w:lang w:val="de-CH"/>
        </w:rPr>
        <w:t>The information gathering from Walking in Place and Walking by Leaning i</w:t>
      </w:r>
      <w:r w:rsidR="00EB6891">
        <w:rPr>
          <w:rFonts w:ascii="Arial" w:hAnsi="Arial" w:cs="Arial"/>
          <w:color w:val="FF0000"/>
          <w:lang w:val="de-CH"/>
        </w:rPr>
        <w:t>s better as with teleportation. Which was already known</w:t>
      </w:r>
    </w:p>
    <w:p w:rsidR="00045C5E" w:rsidRDefault="00F91D1C" w:rsidP="0088093E">
      <w:pPr>
        <w:pStyle w:val="BodyText"/>
        <w:rPr>
          <w:rFonts w:ascii="Arial" w:hAnsi="Arial" w:cs="Arial"/>
          <w:color w:val="FF0000"/>
          <w:lang w:val="de-CH"/>
        </w:rPr>
      </w:pPr>
      <w:r>
        <w:rPr>
          <w:rFonts w:ascii="Arial" w:hAnsi="Arial" w:cs="Arial"/>
          <w:color w:val="FF0000"/>
          <w:lang w:val="de-CH"/>
        </w:rPr>
        <w:lastRenderedPageBreak/>
        <w:t>5.</w:t>
      </w:r>
      <w:r w:rsidR="00045C5E">
        <w:rPr>
          <w:rFonts w:ascii="Arial" w:hAnsi="Arial" w:cs="Arial"/>
          <w:color w:val="FF0000"/>
          <w:lang w:val="de-CH"/>
        </w:rPr>
        <w:t>Presence</w:t>
      </w:r>
    </w:p>
    <w:p w:rsidR="00EB6891" w:rsidRDefault="00EB6891" w:rsidP="0088093E">
      <w:pPr>
        <w:pStyle w:val="BodyText"/>
        <w:rPr>
          <w:rFonts w:ascii="Arial" w:hAnsi="Arial" w:cs="Arial"/>
          <w:color w:val="FF0000"/>
          <w:lang w:val="de-CH"/>
        </w:rPr>
      </w:pPr>
      <w:r>
        <w:rPr>
          <w:rFonts w:ascii="Arial" w:hAnsi="Arial" w:cs="Arial"/>
          <w:color w:val="FF0000"/>
          <w:lang w:val="de-CH"/>
        </w:rPr>
        <w:t>Mainly sound was missing, the presence of the teleportation method was better evaluated because it was easier to use.</w:t>
      </w:r>
    </w:p>
    <w:p w:rsidR="00045C5E" w:rsidRDefault="00F91D1C" w:rsidP="0088093E">
      <w:pPr>
        <w:pStyle w:val="BodyText"/>
        <w:rPr>
          <w:rFonts w:ascii="Arial" w:hAnsi="Arial" w:cs="Arial"/>
          <w:color w:val="FF0000"/>
          <w:lang w:val="de-CH"/>
        </w:rPr>
      </w:pPr>
      <w:r>
        <w:rPr>
          <w:rFonts w:ascii="Arial" w:hAnsi="Arial" w:cs="Arial"/>
          <w:color w:val="FF0000"/>
          <w:lang w:val="de-CH"/>
        </w:rPr>
        <w:t>6.</w:t>
      </w:r>
      <w:r w:rsidR="00045C5E">
        <w:rPr>
          <w:rFonts w:ascii="Arial" w:hAnsi="Arial" w:cs="Arial"/>
          <w:color w:val="FF0000"/>
          <w:lang w:val="de-CH"/>
        </w:rPr>
        <w:t>Accuracy</w:t>
      </w:r>
    </w:p>
    <w:p w:rsidR="004966D9" w:rsidRDefault="004966D9" w:rsidP="0088093E">
      <w:pPr>
        <w:pStyle w:val="BodyText"/>
        <w:rPr>
          <w:rFonts w:ascii="Arial" w:hAnsi="Arial" w:cs="Arial"/>
          <w:color w:val="FF0000"/>
          <w:lang w:val="de-CH"/>
        </w:rPr>
      </w:pPr>
    </w:p>
    <w:p w:rsidR="005254B3" w:rsidRDefault="005254B3" w:rsidP="0088093E">
      <w:pPr>
        <w:pStyle w:val="BodyText"/>
        <w:rPr>
          <w:rFonts w:ascii="Arial" w:hAnsi="Arial" w:cs="Arial"/>
          <w:color w:val="FF0000"/>
          <w:lang w:val="de-CH"/>
        </w:rPr>
      </w:pPr>
    </w:p>
    <w:p w:rsidR="004966D9" w:rsidRDefault="00EB6891" w:rsidP="0088093E">
      <w:pPr>
        <w:pStyle w:val="BodyText"/>
        <w:rPr>
          <w:rFonts w:ascii="Arial" w:hAnsi="Arial" w:cs="Arial"/>
          <w:color w:val="FF0000"/>
          <w:lang w:val="de-CH"/>
        </w:rPr>
      </w:pPr>
      <w:r>
        <w:rPr>
          <w:rFonts w:ascii="Arial" w:hAnsi="Arial" w:cs="Arial"/>
          <w:color w:val="FF0000"/>
          <w:lang w:val="de-CH"/>
        </w:rPr>
        <w:t>-Suggested Scenarios for Navigation Methods</w:t>
      </w:r>
    </w:p>
    <w:p w:rsidR="00540626" w:rsidRDefault="00540626" w:rsidP="0088093E">
      <w:pPr>
        <w:pStyle w:val="BodyText"/>
        <w:rPr>
          <w:rFonts w:ascii="Arial" w:hAnsi="Arial" w:cs="Arial"/>
          <w:color w:val="FF0000"/>
          <w:lang w:val="de-CH"/>
        </w:rPr>
      </w:pPr>
      <w:r>
        <w:rPr>
          <w:rFonts w:ascii="Arial" w:hAnsi="Arial" w:cs="Arial"/>
          <w:color w:val="FF0000"/>
          <w:lang w:val="de-CH"/>
        </w:rPr>
        <w:t>Scenarios are either for the industry or for recreational purposes.</w:t>
      </w:r>
    </w:p>
    <w:p w:rsidR="00540626" w:rsidRDefault="00540626" w:rsidP="0088093E">
      <w:pPr>
        <w:pStyle w:val="BodyText"/>
        <w:rPr>
          <w:rFonts w:ascii="Arial" w:hAnsi="Arial" w:cs="Arial"/>
          <w:color w:val="FF0000"/>
          <w:lang w:val="de-CH"/>
        </w:rPr>
      </w:pPr>
      <w:r>
        <w:rPr>
          <w:rFonts w:ascii="Arial" w:hAnsi="Arial" w:cs="Arial"/>
          <w:color w:val="FF0000"/>
          <w:lang w:val="de-CH"/>
        </w:rPr>
        <w:t xml:space="preserve">To make navigation methods as real as possible </w:t>
      </w:r>
      <w:r>
        <w:rPr>
          <w:rFonts w:ascii="Arial" w:hAnsi="Arial" w:cs="Arial"/>
          <w:color w:val="FF0000"/>
          <w:lang w:val="de-CH"/>
        </w:rPr>
        <w:t>t</w:t>
      </w:r>
      <w:r>
        <w:rPr>
          <w:rFonts w:ascii="Arial" w:hAnsi="Arial" w:cs="Arial"/>
          <w:color w:val="FF0000"/>
          <w:lang w:val="de-CH"/>
        </w:rPr>
        <w:t>hey</w:t>
      </w:r>
      <w:r>
        <w:rPr>
          <w:rFonts w:ascii="Arial" w:hAnsi="Arial" w:cs="Arial"/>
          <w:color w:val="FF0000"/>
          <w:lang w:val="de-CH"/>
        </w:rPr>
        <w:t xml:space="preserve"> h</w:t>
      </w:r>
      <w:r>
        <w:rPr>
          <w:rFonts w:ascii="Arial" w:hAnsi="Arial" w:cs="Arial"/>
          <w:color w:val="FF0000"/>
          <w:lang w:val="de-CH"/>
        </w:rPr>
        <w:t>ave</w:t>
      </w:r>
      <w:r>
        <w:rPr>
          <w:rFonts w:ascii="Arial" w:hAnsi="Arial" w:cs="Arial"/>
          <w:color w:val="FF0000"/>
          <w:lang w:val="de-CH"/>
        </w:rPr>
        <w:t xml:space="preserve"> to be integrated realisticly, </w:t>
      </w:r>
      <w:r>
        <w:rPr>
          <w:rFonts w:ascii="Arial" w:hAnsi="Arial" w:cs="Arial"/>
          <w:color w:val="FF0000"/>
          <w:lang w:val="de-CH"/>
        </w:rPr>
        <w:t xml:space="preserve">for example </w:t>
      </w:r>
      <w:r>
        <w:rPr>
          <w:rFonts w:ascii="Arial" w:hAnsi="Arial" w:cs="Arial"/>
          <w:color w:val="FF0000"/>
          <w:lang w:val="de-CH"/>
        </w:rPr>
        <w:t>that you are exploring on a segway instead of just flying over the floor.</w:t>
      </w:r>
    </w:p>
    <w:p w:rsidR="00EB6891" w:rsidRDefault="00444766" w:rsidP="0088093E">
      <w:pPr>
        <w:pStyle w:val="BodyText"/>
        <w:rPr>
          <w:rFonts w:ascii="Arial" w:hAnsi="Arial" w:cs="Arial"/>
          <w:color w:val="FF0000"/>
          <w:lang w:val="de-CH"/>
        </w:rPr>
      </w:pPr>
      <w:r>
        <w:rPr>
          <w:rFonts w:ascii="Arial" w:hAnsi="Arial" w:cs="Arial"/>
          <w:color w:val="FF0000"/>
          <w:lang w:val="de-CH"/>
        </w:rPr>
        <w:t>Teleporation</w:t>
      </w:r>
    </w:p>
    <w:p w:rsidR="00693D11" w:rsidRDefault="00693D11" w:rsidP="0088093E">
      <w:pPr>
        <w:pStyle w:val="BodyText"/>
        <w:rPr>
          <w:rFonts w:ascii="Arial" w:hAnsi="Arial" w:cs="Arial"/>
          <w:color w:val="FF0000"/>
          <w:lang w:val="de-CH"/>
        </w:rPr>
      </w:pPr>
      <w:r>
        <w:rPr>
          <w:rFonts w:ascii="Arial" w:hAnsi="Arial" w:cs="Arial"/>
          <w:color w:val="FF0000"/>
          <w:lang w:val="de-CH"/>
        </w:rPr>
        <w:t xml:space="preserve">In application for the </w:t>
      </w:r>
      <w:r w:rsidR="005254B3">
        <w:rPr>
          <w:rFonts w:ascii="Arial" w:hAnsi="Arial" w:cs="Arial"/>
          <w:color w:val="FF0000"/>
          <w:lang w:val="de-CH"/>
        </w:rPr>
        <w:t xml:space="preserve">industry, our tests show that there is a lot to miss out with by using </w:t>
      </w:r>
      <w:r w:rsidR="00540626">
        <w:rPr>
          <w:rFonts w:ascii="Arial" w:hAnsi="Arial" w:cs="Arial"/>
          <w:color w:val="FF0000"/>
          <w:lang w:val="de-CH"/>
        </w:rPr>
        <w:t xml:space="preserve">only </w:t>
      </w:r>
      <w:r w:rsidR="005254B3">
        <w:rPr>
          <w:rFonts w:ascii="Arial" w:hAnsi="Arial" w:cs="Arial"/>
          <w:color w:val="FF0000"/>
          <w:lang w:val="de-CH"/>
        </w:rPr>
        <w:t>teleportation. Therefore a room to room teleportation may be suited to travel between rooms, but other methods, should be used to explore the rooms.</w:t>
      </w:r>
    </w:p>
    <w:p w:rsidR="00444766" w:rsidRDefault="00444766" w:rsidP="0088093E">
      <w:pPr>
        <w:pStyle w:val="BodyText"/>
        <w:rPr>
          <w:rFonts w:ascii="Arial" w:hAnsi="Arial" w:cs="Arial"/>
          <w:color w:val="FF0000"/>
          <w:lang w:val="de-CH"/>
        </w:rPr>
      </w:pPr>
      <w:r>
        <w:rPr>
          <w:rFonts w:ascii="Arial" w:hAnsi="Arial" w:cs="Arial"/>
          <w:color w:val="FF0000"/>
          <w:lang w:val="de-CH"/>
        </w:rPr>
        <w:t>Jumping</w:t>
      </w:r>
    </w:p>
    <w:p w:rsidR="005254B3" w:rsidRDefault="005254B3" w:rsidP="0088093E">
      <w:pPr>
        <w:pStyle w:val="BodyText"/>
        <w:rPr>
          <w:rFonts w:ascii="Arial" w:hAnsi="Arial" w:cs="Arial"/>
          <w:color w:val="FF0000"/>
          <w:lang w:val="de-CH"/>
        </w:rPr>
      </w:pPr>
      <w:r>
        <w:rPr>
          <w:rFonts w:ascii="Arial" w:hAnsi="Arial" w:cs="Arial"/>
          <w:color w:val="FF0000"/>
          <w:lang w:val="de-CH"/>
        </w:rPr>
        <w:t>Generally suited for Jump and Run style games, the implementation as it is right now is made by a single teleportation inside the jumping, however, the jump could also be fully locomoted and therefore the motion is feeled, and the motion sickness needs to be evaluated.</w:t>
      </w:r>
    </w:p>
    <w:p w:rsidR="00444766" w:rsidRDefault="00444766" w:rsidP="00444766">
      <w:pPr>
        <w:pStyle w:val="BodyText"/>
        <w:rPr>
          <w:rFonts w:ascii="Arial" w:hAnsi="Arial" w:cs="Arial"/>
          <w:color w:val="FF0000"/>
          <w:lang w:val="de-CH"/>
        </w:rPr>
      </w:pPr>
      <w:r>
        <w:rPr>
          <w:rFonts w:ascii="Arial" w:hAnsi="Arial" w:cs="Arial"/>
          <w:color w:val="FF0000"/>
          <w:lang w:val="de-CH"/>
        </w:rPr>
        <w:t>Walking in Place</w:t>
      </w:r>
    </w:p>
    <w:p w:rsidR="005254B3" w:rsidRDefault="005254B3" w:rsidP="0088093E">
      <w:pPr>
        <w:pStyle w:val="BodyText"/>
        <w:rPr>
          <w:rFonts w:ascii="Arial" w:hAnsi="Arial" w:cs="Arial"/>
          <w:color w:val="FF0000"/>
          <w:lang w:val="de-CH"/>
        </w:rPr>
      </w:pPr>
      <w:r>
        <w:rPr>
          <w:rFonts w:ascii="Arial" w:hAnsi="Arial" w:cs="Arial"/>
          <w:color w:val="FF0000"/>
          <w:lang w:val="de-CH"/>
        </w:rPr>
        <w:t>Here the Controllers are used to navigate, so if the controllers are used for something else while the user needs to navigate he can’t really navigate.</w:t>
      </w:r>
      <w:r w:rsidR="00540626">
        <w:rPr>
          <w:rFonts w:ascii="Arial" w:hAnsi="Arial" w:cs="Arial"/>
          <w:color w:val="FF0000"/>
          <w:lang w:val="de-CH"/>
        </w:rPr>
        <w:t xml:space="preserve"> This could be used for exploring rooms without much of movement necessary other than the arms.</w:t>
      </w:r>
    </w:p>
    <w:p w:rsidR="005254B3" w:rsidRDefault="00444766" w:rsidP="0088093E">
      <w:pPr>
        <w:pStyle w:val="BodyText"/>
        <w:rPr>
          <w:rFonts w:ascii="Arial" w:hAnsi="Arial" w:cs="Arial"/>
          <w:color w:val="FF0000"/>
          <w:lang w:val="de-CH"/>
        </w:rPr>
      </w:pPr>
      <w:r>
        <w:rPr>
          <w:rFonts w:ascii="Arial" w:hAnsi="Arial" w:cs="Arial"/>
          <w:color w:val="FF0000"/>
          <w:lang w:val="de-CH"/>
        </w:rPr>
        <w:t>Walking by Leaning</w:t>
      </w:r>
    </w:p>
    <w:p w:rsidR="00540626" w:rsidRDefault="00540626" w:rsidP="0088093E">
      <w:pPr>
        <w:pStyle w:val="BodyText"/>
        <w:rPr>
          <w:rFonts w:ascii="Arial" w:hAnsi="Arial" w:cs="Arial"/>
          <w:color w:val="FF0000"/>
          <w:lang w:val="de-CH"/>
        </w:rPr>
      </w:pPr>
      <w:r>
        <w:rPr>
          <w:rFonts w:ascii="Arial" w:hAnsi="Arial" w:cs="Arial"/>
          <w:color w:val="FF0000"/>
          <w:lang w:val="de-CH"/>
        </w:rPr>
        <w:t xml:space="preserve">Only leaning required, which is a great thing. This could be used to </w:t>
      </w:r>
      <w:bookmarkStart w:id="205" w:name="_GoBack"/>
      <w:bookmarkEnd w:id="205"/>
    </w:p>
    <w:p w:rsidR="0088093E" w:rsidRPr="00825563" w:rsidRDefault="00EB6891" w:rsidP="0088093E">
      <w:pPr>
        <w:pStyle w:val="Heading2"/>
        <w:numPr>
          <w:ilvl w:val="1"/>
          <w:numId w:val="30"/>
        </w:numPr>
        <w:ind w:left="578" w:hanging="578"/>
        <w:rPr>
          <w:rFonts w:cs="Arial"/>
        </w:rPr>
      </w:pPr>
      <w:r>
        <w:rPr>
          <w:rFonts w:cs="Arial"/>
        </w:rPr>
        <w:t>Conclusion</w:t>
      </w:r>
    </w:p>
    <w:p w:rsidR="00F22858" w:rsidRDefault="00F22858" w:rsidP="0088093E">
      <w:pPr>
        <w:pStyle w:val="BodyText"/>
        <w:rPr>
          <w:ins w:id="206" w:author="Groux Marcel (s)" w:date="2017-01-21T19:17:00Z"/>
          <w:rFonts w:ascii="Arial" w:hAnsi="Arial" w:cs="Arial"/>
          <w:color w:val="FF0000"/>
        </w:rPr>
      </w:pPr>
      <w:ins w:id="207" w:author="Groux Marcel (s)" w:date="2017-01-21T19:15:00Z">
        <w:r>
          <w:rPr>
            <w:rFonts w:ascii="Arial" w:hAnsi="Arial" w:cs="Arial"/>
            <w:color w:val="FF0000"/>
          </w:rPr>
          <w:t xml:space="preserve">There is not much experimenting with movement methods going on in the games that are </w:t>
        </w:r>
      </w:ins>
      <w:ins w:id="208" w:author="Groux Marcel (s)" w:date="2017-01-21T19:16:00Z">
        <w:r>
          <w:rPr>
            <w:rFonts w:ascii="Arial" w:hAnsi="Arial" w:cs="Arial"/>
            <w:color w:val="FF0000"/>
          </w:rPr>
          <w:t>publicly</w:t>
        </w:r>
      </w:ins>
      <w:ins w:id="209" w:author="Groux Marcel (s)" w:date="2017-01-21T19:15:00Z">
        <w:r>
          <w:rPr>
            <w:rFonts w:ascii="Arial" w:hAnsi="Arial" w:cs="Arial"/>
            <w:color w:val="FF0000"/>
          </w:rPr>
          <w:t xml:space="preserve"> available. Instead you see the same kind of nav</w:t>
        </w:r>
        <w:r w:rsidR="00DD1201">
          <w:rPr>
            <w:rFonts w:ascii="Arial" w:hAnsi="Arial" w:cs="Arial"/>
            <w:color w:val="FF0000"/>
          </w:rPr>
          <w:t>igation methods in every game. The first suggestion we</w:t>
        </w:r>
      </w:ins>
      <w:ins w:id="210" w:author="Groux Marcel (s)" w:date="2017-01-21T19:17:00Z">
        <w:r w:rsidR="00DD1201">
          <w:rPr>
            <w:rFonts w:ascii="Arial" w:hAnsi="Arial" w:cs="Arial"/>
            <w:color w:val="FF0000"/>
          </w:rPr>
          <w:t xml:space="preserve">’ve got out of our </w:t>
        </w:r>
      </w:ins>
      <w:ins w:id="211" w:author="Groux Marcel (s)" w:date="2017-01-21T19:21:00Z">
        <w:r w:rsidR="00DD1201">
          <w:rPr>
            <w:rFonts w:ascii="Arial" w:hAnsi="Arial" w:cs="Arial"/>
            <w:color w:val="FF0000"/>
          </w:rPr>
          <w:t>resources</w:t>
        </w:r>
      </w:ins>
      <w:ins w:id="212" w:author="Groux Marcel (s)" w:date="2017-01-21T19:17:00Z">
        <w:r w:rsidR="00DD1201">
          <w:rPr>
            <w:rFonts w:ascii="Arial" w:hAnsi="Arial" w:cs="Arial"/>
            <w:color w:val="FF0000"/>
          </w:rPr>
          <w:t xml:space="preserve"> that there is no fit them all navigation method, there is no navigation method that will work best with all different scenarios.</w:t>
        </w:r>
      </w:ins>
    </w:p>
    <w:p w:rsidR="00DD1201" w:rsidRDefault="00DD1201" w:rsidP="0088093E">
      <w:pPr>
        <w:pStyle w:val="BodyText"/>
        <w:rPr>
          <w:ins w:id="213" w:author="Groux Marcel (s)" w:date="2017-01-21T19:14:00Z"/>
          <w:rFonts w:ascii="Arial" w:hAnsi="Arial" w:cs="Arial"/>
          <w:color w:val="FF0000"/>
        </w:rPr>
      </w:pPr>
      <w:ins w:id="214" w:author="Groux Marcel (s)" w:date="2017-01-21T19:18:00Z">
        <w:r>
          <w:rPr>
            <w:rFonts w:ascii="Arial" w:hAnsi="Arial" w:cs="Arial"/>
            <w:color w:val="FF0000"/>
          </w:rPr>
          <w:t xml:space="preserve">In game design you could easily introduce </w:t>
        </w:r>
      </w:ins>
      <w:ins w:id="215" w:author="Groux Marcel (s)" w:date="2017-01-21T19:20:00Z">
        <w:r>
          <w:rPr>
            <w:rFonts w:ascii="Arial" w:hAnsi="Arial" w:cs="Arial"/>
            <w:color w:val="FF0000"/>
          </w:rPr>
          <w:t xml:space="preserve">a </w:t>
        </w:r>
      </w:ins>
      <w:ins w:id="216" w:author="Groux Marcel (s)" w:date="2017-01-21T19:18:00Z">
        <w:r>
          <w:rPr>
            <w:rFonts w:ascii="Arial" w:hAnsi="Arial" w:cs="Arial"/>
            <w:color w:val="FF0000"/>
          </w:rPr>
          <w:t xml:space="preserve">navigation method first, and base the game itself on the navigation method, </w:t>
        </w:r>
        <w:proofErr w:type="spellStart"/>
        <w:r>
          <w:rPr>
            <w:rFonts w:ascii="Arial" w:hAnsi="Arial" w:cs="Arial"/>
            <w:color w:val="FF0000"/>
          </w:rPr>
          <w:t>s.t.</w:t>
        </w:r>
        <w:proofErr w:type="spellEnd"/>
        <w:r>
          <w:rPr>
            <w:rFonts w:ascii="Arial" w:hAnsi="Arial" w:cs="Arial"/>
            <w:color w:val="FF0000"/>
          </w:rPr>
          <w:t xml:space="preserve"> the game fits itself around the navigation method.</w:t>
        </w:r>
      </w:ins>
    </w:p>
    <w:p w:rsidR="00F22858" w:rsidRDefault="00F22858" w:rsidP="0088093E">
      <w:pPr>
        <w:pStyle w:val="BodyText"/>
        <w:rPr>
          <w:ins w:id="217" w:author="Groux Marcel (s)" w:date="2017-01-21T19:14:00Z"/>
          <w:rFonts w:ascii="Arial" w:hAnsi="Arial" w:cs="Arial"/>
          <w:color w:val="FF0000"/>
        </w:rPr>
      </w:pP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Schlussfolgerung</w:t>
      </w:r>
      <w:proofErr w:type="spellEnd"/>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t>Konzept</w:t>
      </w:r>
      <w:proofErr w:type="spellEnd"/>
      <w:r w:rsidRPr="00825563">
        <w:rPr>
          <w:rFonts w:ascii="Arial" w:hAnsi="Arial" w:cs="Arial"/>
          <w:color w:val="FF0000"/>
        </w:rPr>
        <w:t xml:space="preserve"> Suggestions which </w:t>
      </w:r>
      <w:proofErr w:type="spellStart"/>
      <w:r w:rsidRPr="00825563">
        <w:rPr>
          <w:rFonts w:ascii="Arial" w:hAnsi="Arial" w:cs="Arial"/>
          <w:color w:val="FF0000"/>
        </w:rPr>
        <w:t>NavMet</w:t>
      </w:r>
      <w:proofErr w:type="spellEnd"/>
      <w:r w:rsidRPr="00825563">
        <w:rPr>
          <w:rFonts w:ascii="Arial" w:hAnsi="Arial" w:cs="Arial"/>
          <w:color w:val="FF0000"/>
        </w:rPr>
        <w:t xml:space="preserve"> where to use</w:t>
      </w:r>
    </w:p>
    <w:p w:rsidR="0088093E" w:rsidRPr="00825563" w:rsidRDefault="0088093E" w:rsidP="0088093E">
      <w:pPr>
        <w:pStyle w:val="BodyText"/>
        <w:rPr>
          <w:rFonts w:ascii="Arial" w:hAnsi="Arial" w:cs="Arial"/>
          <w:color w:val="FF0000"/>
        </w:rPr>
      </w:pPr>
      <w:proofErr w:type="spellStart"/>
      <w:r w:rsidRPr="00825563">
        <w:rPr>
          <w:rFonts w:ascii="Arial" w:hAnsi="Arial" w:cs="Arial"/>
          <w:color w:val="FF0000"/>
        </w:rPr>
        <w:lastRenderedPageBreak/>
        <w:t>Entwicklungsprozess</w:t>
      </w:r>
      <w:proofErr w:type="spellEnd"/>
    </w:p>
    <w:p w:rsidR="0088093E" w:rsidRPr="00825563" w:rsidRDefault="0088093E" w:rsidP="0088093E">
      <w:pPr>
        <w:pStyle w:val="BodyText"/>
        <w:rPr>
          <w:rFonts w:ascii="Arial" w:hAnsi="Arial" w:cs="Arial"/>
          <w:color w:val="FF0000"/>
        </w:rPr>
      </w:pPr>
    </w:p>
    <w:p w:rsidR="0088093E" w:rsidRPr="00825563" w:rsidRDefault="0088093E" w:rsidP="0088093E">
      <w:pPr>
        <w:pStyle w:val="Heading1"/>
        <w:rPr>
          <w:rFonts w:cs="Arial"/>
        </w:rPr>
      </w:pPr>
      <w:bookmarkStart w:id="218" w:name="_Toc472779929"/>
      <w:r w:rsidRPr="00825563">
        <w:rPr>
          <w:rFonts w:cs="Arial"/>
        </w:rPr>
        <w:lastRenderedPageBreak/>
        <w:t>Further Steps</w:t>
      </w:r>
      <w:bookmarkEnd w:id="218"/>
    </w:p>
    <w:p w:rsidR="0088093E" w:rsidRPr="00825563" w:rsidRDefault="0088093E" w:rsidP="0088093E">
      <w:pPr>
        <w:pStyle w:val="Heading2"/>
        <w:numPr>
          <w:ilvl w:val="1"/>
          <w:numId w:val="30"/>
        </w:numPr>
        <w:ind w:left="578" w:hanging="578"/>
        <w:rPr>
          <w:rFonts w:cs="Arial"/>
        </w:rPr>
      </w:pPr>
      <w:bookmarkStart w:id="219" w:name="_Toc472779930"/>
      <w:r w:rsidRPr="00825563">
        <w:rPr>
          <w:rFonts w:cs="Arial"/>
        </w:rPr>
        <w:t>Introduction</w:t>
      </w:r>
      <w:bookmarkEnd w:id="219"/>
    </w:p>
    <w:p w:rsidR="0088093E" w:rsidRPr="00B15DA6" w:rsidRDefault="0088093E" w:rsidP="0088093E">
      <w:pPr>
        <w:pStyle w:val="BodyText"/>
        <w:rPr>
          <w:rFonts w:ascii="Arial" w:hAnsi="Arial" w:cs="Arial"/>
          <w:color w:val="00B050"/>
        </w:rPr>
      </w:pPr>
      <w:r w:rsidRPr="00B15DA6">
        <w:rPr>
          <w:rFonts w:ascii="Arial" w:hAnsi="Arial" w:cs="Arial"/>
          <w:color w:val="00B050"/>
        </w:rPr>
        <w:t>This chapter discusses various topics that could have been implemented into the project. Those topics could be implemented in a further project.</w:t>
      </w:r>
    </w:p>
    <w:p w:rsidR="0088093E" w:rsidRPr="00825563" w:rsidRDefault="0088093E" w:rsidP="0088093E">
      <w:pPr>
        <w:pStyle w:val="Heading2"/>
        <w:numPr>
          <w:ilvl w:val="1"/>
          <w:numId w:val="30"/>
        </w:numPr>
        <w:ind w:left="578" w:hanging="578"/>
        <w:rPr>
          <w:rFonts w:cs="Arial"/>
        </w:rPr>
      </w:pPr>
      <w:bookmarkStart w:id="220" w:name="_Toc472779931"/>
      <w:r w:rsidRPr="00825563">
        <w:rPr>
          <w:rFonts w:cs="Arial"/>
        </w:rPr>
        <w:t>Marketplace UE4 / Unity3D</w:t>
      </w:r>
      <w:bookmarkEnd w:id="220"/>
    </w:p>
    <w:p w:rsidR="0088093E" w:rsidRPr="00D4743A" w:rsidRDefault="0088093E" w:rsidP="0088093E">
      <w:pPr>
        <w:pStyle w:val="BodyText"/>
        <w:rPr>
          <w:rFonts w:ascii="Arial" w:hAnsi="Arial" w:cs="Arial"/>
          <w:color w:val="00B050"/>
        </w:rPr>
      </w:pPr>
      <w:r w:rsidRPr="00D4743A">
        <w:rPr>
          <w:rFonts w:ascii="Arial" w:hAnsi="Arial" w:cs="Arial"/>
          <w:color w:val="00B050"/>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88093E" w:rsidRPr="00825563" w:rsidRDefault="0088093E" w:rsidP="0088093E">
      <w:pPr>
        <w:pStyle w:val="Heading2"/>
        <w:numPr>
          <w:ilvl w:val="1"/>
          <w:numId w:val="30"/>
        </w:numPr>
        <w:ind w:left="578" w:hanging="578"/>
        <w:rPr>
          <w:rFonts w:cs="Arial"/>
        </w:rPr>
      </w:pPr>
      <w:bookmarkStart w:id="221" w:name="_Toc472779932"/>
      <w:r w:rsidRPr="00825563">
        <w:rPr>
          <w:rFonts w:cs="Arial"/>
        </w:rPr>
        <w:t>Graphical Navigation Menu / UI</w:t>
      </w:r>
      <w:bookmarkEnd w:id="221"/>
    </w:p>
    <w:p w:rsidR="0088093E" w:rsidRPr="00D4743A" w:rsidRDefault="0088093E" w:rsidP="0088093E">
      <w:pPr>
        <w:pStyle w:val="BodyText"/>
        <w:rPr>
          <w:rFonts w:ascii="Arial" w:hAnsi="Arial" w:cs="Arial"/>
          <w:color w:val="00B050"/>
        </w:rPr>
      </w:pPr>
      <w:r w:rsidRPr="00D4743A">
        <w:rPr>
          <w:rFonts w:ascii="Arial" w:hAnsi="Arial" w:cs="Arial"/>
          <w:color w:val="00B050"/>
        </w:rPr>
        <w:t>A Graphical Navigation Menu should be implemented such that Users can handle the product when they come in first contact with it, so that no explanation is necessary. There is also a possibility to explain how the different methods work, e.g. with videos integrated in the UI.</w:t>
      </w:r>
    </w:p>
    <w:p w:rsidR="0088093E" w:rsidRPr="00825563" w:rsidRDefault="0088093E" w:rsidP="0088093E">
      <w:pPr>
        <w:pStyle w:val="Heading2"/>
        <w:numPr>
          <w:ilvl w:val="1"/>
          <w:numId w:val="30"/>
        </w:numPr>
        <w:ind w:left="578" w:hanging="578"/>
        <w:rPr>
          <w:rFonts w:cs="Arial"/>
        </w:rPr>
      </w:pPr>
      <w:bookmarkStart w:id="222" w:name="_Toc472779933"/>
      <w:r w:rsidRPr="00825563">
        <w:rPr>
          <w:rFonts w:cs="Arial"/>
        </w:rPr>
        <w:t>Composition of Navigation methods</w:t>
      </w:r>
      <w:bookmarkEnd w:id="222"/>
    </w:p>
    <w:p w:rsidR="0088093E" w:rsidRPr="00D4743A" w:rsidRDefault="0088093E" w:rsidP="0088093E">
      <w:pPr>
        <w:pStyle w:val="BodyText"/>
        <w:rPr>
          <w:rFonts w:ascii="Arial" w:hAnsi="Arial" w:cs="Arial"/>
          <w:color w:val="00B050"/>
        </w:rPr>
      </w:pPr>
      <w:r w:rsidRPr="00D4743A">
        <w:rPr>
          <w:rFonts w:ascii="Arial" w:hAnsi="Arial" w:cs="Arial"/>
          <w:color w:val="00B050"/>
        </w:rPr>
        <w:t>The combination of different navigation methods could create composite movement methods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88093E" w:rsidRPr="00D4743A" w:rsidRDefault="0088093E" w:rsidP="0088093E">
      <w:pPr>
        <w:pStyle w:val="BodyText"/>
        <w:rPr>
          <w:rFonts w:ascii="Arial" w:hAnsi="Arial" w:cs="Arial"/>
          <w:color w:val="00B050"/>
        </w:rPr>
      </w:pPr>
    </w:p>
    <w:p w:rsidR="0088093E" w:rsidRPr="00825563" w:rsidRDefault="0088093E" w:rsidP="0088093E">
      <w:pPr>
        <w:pStyle w:val="Heading1"/>
        <w:rPr>
          <w:rFonts w:cs="Arial"/>
        </w:rPr>
      </w:pPr>
      <w:bookmarkStart w:id="223" w:name="_Toc472779934"/>
      <w:r w:rsidRPr="00825563">
        <w:rPr>
          <w:rFonts w:cs="Arial"/>
        </w:rPr>
        <w:lastRenderedPageBreak/>
        <w:t>Reflection (Both)</w:t>
      </w:r>
      <w:bookmarkEnd w:id="223"/>
    </w:p>
    <w:p w:rsidR="0088093E" w:rsidRPr="00825563" w:rsidRDefault="0088093E" w:rsidP="0088093E">
      <w:pPr>
        <w:pStyle w:val="Heading2"/>
        <w:numPr>
          <w:ilvl w:val="1"/>
          <w:numId w:val="30"/>
        </w:numPr>
        <w:ind w:left="578" w:hanging="578"/>
        <w:rPr>
          <w:rFonts w:cs="Arial"/>
        </w:rPr>
      </w:pPr>
      <w:bookmarkStart w:id="224" w:name="_Toc472779935"/>
      <w:r w:rsidRPr="00825563">
        <w:rPr>
          <w:rFonts w:cs="Arial"/>
        </w:rPr>
        <w:t>Introduction</w:t>
      </w:r>
      <w:bookmarkEnd w:id="224"/>
    </w:p>
    <w:p w:rsidR="0088093E" w:rsidRPr="00D4743A" w:rsidRDefault="0088093E" w:rsidP="0088093E">
      <w:pPr>
        <w:pStyle w:val="BodyText"/>
        <w:rPr>
          <w:rFonts w:ascii="Arial" w:hAnsi="Arial" w:cs="Arial"/>
          <w:color w:val="00B050"/>
        </w:rPr>
      </w:pPr>
      <w:r w:rsidRPr="00D4743A">
        <w:rPr>
          <w:rFonts w:ascii="Arial" w:hAnsi="Arial" w:cs="Arial"/>
          <w:color w:val="00B050"/>
        </w:rPr>
        <w:t>In this chapter we reflect on our project work. We will talk about what we have learned / gained, what was good or bad and our time management. Furthermore, we will reflect on the collaboration within the team and with the coaches.</w:t>
      </w:r>
    </w:p>
    <w:p w:rsidR="0088093E" w:rsidRPr="00825563" w:rsidRDefault="0088093E" w:rsidP="0088093E">
      <w:pPr>
        <w:pStyle w:val="Heading2"/>
        <w:numPr>
          <w:ilvl w:val="1"/>
          <w:numId w:val="30"/>
        </w:numPr>
        <w:ind w:left="578" w:hanging="578"/>
        <w:rPr>
          <w:rFonts w:cs="Arial"/>
        </w:rPr>
      </w:pPr>
      <w:bookmarkStart w:id="225" w:name="_Toc472779936"/>
      <w:r w:rsidRPr="00825563">
        <w:rPr>
          <w:rFonts w:cs="Arial"/>
        </w:rPr>
        <w:t>Lessons Learned</w:t>
      </w:r>
      <w:bookmarkEnd w:id="225"/>
    </w:p>
    <w:p w:rsidR="0088093E" w:rsidRPr="00825563" w:rsidRDefault="0088093E" w:rsidP="0088093E">
      <w:pPr>
        <w:pStyle w:val="Heading3"/>
        <w:rPr>
          <w:rFonts w:cs="Arial"/>
        </w:rPr>
      </w:pPr>
      <w:bookmarkStart w:id="226" w:name="_Toc472779937"/>
      <w:r w:rsidRPr="00825563">
        <w:rPr>
          <w:rFonts w:cs="Arial"/>
        </w:rPr>
        <w:t xml:space="preserve">Dominic </w:t>
      </w:r>
      <w:proofErr w:type="spellStart"/>
      <w:r w:rsidRPr="00825563">
        <w:rPr>
          <w:rFonts w:cs="Arial"/>
        </w:rPr>
        <w:t>Bär</w:t>
      </w:r>
      <w:bookmarkEnd w:id="226"/>
      <w:proofErr w:type="spellEnd"/>
    </w:p>
    <w:p w:rsidR="0088093E" w:rsidRPr="00D4743A" w:rsidRDefault="0088093E" w:rsidP="0088093E">
      <w:pPr>
        <w:pStyle w:val="BodyText"/>
        <w:rPr>
          <w:rFonts w:ascii="Arial" w:hAnsi="Arial" w:cs="Arial"/>
          <w:color w:val="00B050"/>
        </w:rPr>
      </w:pPr>
      <w:r w:rsidRPr="00D4743A">
        <w:rPr>
          <w:rFonts w:ascii="Arial" w:hAnsi="Arial" w:cs="Arial"/>
          <w:color w:val="00B050"/>
        </w:rPr>
        <w:t>During this project I</w:t>
      </w:r>
      <w:ins w:id="227" w:author="Groux Marcel (s)" w:date="2017-01-21T19:37:00Z">
        <w:r w:rsidR="00551927">
          <w:rPr>
            <w:rFonts w:ascii="Arial" w:hAnsi="Arial" w:cs="Arial"/>
            <w:color w:val="00B050"/>
          </w:rPr>
          <w:t xml:space="preserve"> learned</w:t>
        </w:r>
      </w:ins>
      <w:r w:rsidRPr="00D4743A">
        <w:rPr>
          <w:rFonts w:ascii="Arial" w:hAnsi="Arial" w:cs="Arial"/>
          <w:color w:val="00B050"/>
        </w:rPr>
        <w:t xml:space="preserve"> how important a well-constructed time management </w:t>
      </w:r>
      <w:ins w:id="228" w:author="Groux Marcel (s)" w:date="2017-01-21T19:38:00Z">
        <w:r w:rsidR="00551927">
          <w:rPr>
            <w:rFonts w:ascii="Arial" w:hAnsi="Arial" w:cs="Arial"/>
            <w:color w:val="00B050"/>
          </w:rPr>
          <w:t>is.</w:t>
        </w:r>
      </w:ins>
      <w:del w:id="229" w:author="Groux Marcel (s)" w:date="2017-01-21T19:37:00Z">
        <w:r w:rsidRPr="00D4743A" w:rsidDel="00551927">
          <w:rPr>
            <w:rFonts w:ascii="Arial" w:hAnsi="Arial" w:cs="Arial"/>
            <w:color w:val="00B050"/>
          </w:rPr>
          <w:delText>constantly work on a project</w:delText>
        </w:r>
      </w:del>
      <w:r w:rsidRPr="00D4743A">
        <w:rPr>
          <w:rFonts w:ascii="Arial" w:hAnsi="Arial" w:cs="Arial"/>
          <w:color w:val="00B050"/>
        </w:rPr>
        <w:t>. To plan and estimate how long it takes for each task to be finished and to calculate enough slack time for unexpected incidents are the key components for a successful time management.</w:t>
      </w:r>
    </w:p>
    <w:p w:rsidR="0088093E" w:rsidRDefault="0088093E" w:rsidP="0088093E">
      <w:pPr>
        <w:pStyle w:val="BodyText"/>
        <w:rPr>
          <w:rFonts w:ascii="Arial" w:hAnsi="Arial" w:cs="Arial"/>
          <w:color w:val="00B050"/>
        </w:rPr>
      </w:pPr>
      <w:r w:rsidRPr="00D4743A">
        <w:rPr>
          <w:rFonts w:ascii="Arial" w:hAnsi="Arial" w:cs="Arial"/>
          <w:color w:val="00B050"/>
        </w:rPr>
        <w:t>Prior to the project I had no knowledge and experience working with the used game engine UnrealEngine4. After working with the engine for half a year now I can</w:t>
      </w:r>
      <w:ins w:id="230" w:author="Groux Marcel (s)" w:date="2017-01-21T19:38:00Z">
        <w:r w:rsidR="00551927">
          <w:rPr>
            <w:rFonts w:ascii="Arial" w:hAnsi="Arial" w:cs="Arial"/>
            <w:color w:val="00B050"/>
          </w:rPr>
          <w:t>’</w:t>
        </w:r>
      </w:ins>
      <w:del w:id="231" w:author="Groux Marcel (s)" w:date="2017-01-21T19:38:00Z">
        <w:r w:rsidRPr="00D4743A" w:rsidDel="00551927">
          <w:rPr>
            <w:rFonts w:ascii="Arial" w:hAnsi="Arial" w:cs="Arial"/>
            <w:color w:val="00B050"/>
          </w:rPr>
          <w:delText>no</w:delText>
        </w:r>
      </w:del>
      <w:r w:rsidRPr="00D4743A">
        <w:rPr>
          <w:rFonts w:ascii="Arial" w:hAnsi="Arial" w:cs="Arial"/>
          <w:color w:val="00B050"/>
        </w:rPr>
        <w:t>t say that I mastered the creation of applications with the engine but that I learned</w:t>
      </w:r>
      <w:del w:id="232" w:author="Groux Marcel (s)" w:date="2017-01-21T19:38:00Z">
        <w:r w:rsidRPr="00D4743A" w:rsidDel="00551927">
          <w:rPr>
            <w:rFonts w:ascii="Arial" w:hAnsi="Arial" w:cs="Arial"/>
            <w:color w:val="00B050"/>
          </w:rPr>
          <w:delText xml:space="preserve"> at least</w:delText>
        </w:r>
      </w:del>
      <w:r w:rsidRPr="00D4743A">
        <w:rPr>
          <w:rFonts w:ascii="Arial" w:hAnsi="Arial" w:cs="Arial"/>
          <w:color w:val="00B050"/>
        </w:rPr>
        <w:t xml:space="preserve"> the basics on which I can build up and further expand my knowledge. Nevertheless, I am still at the beginning on learning the potential and possibilities of the engine.</w:t>
      </w:r>
    </w:p>
    <w:p w:rsidR="0088093E" w:rsidRDefault="0088093E" w:rsidP="0088093E">
      <w:pPr>
        <w:pStyle w:val="BodyText"/>
        <w:rPr>
          <w:rFonts w:ascii="Arial" w:hAnsi="Arial" w:cs="Arial"/>
          <w:color w:val="00B050"/>
        </w:rPr>
      </w:pPr>
      <w:r>
        <w:rPr>
          <w:rFonts w:ascii="Arial" w:hAnsi="Arial" w:cs="Arial"/>
          <w:color w:val="00B050"/>
        </w:rPr>
        <w:t>The testing was a</w:t>
      </w:r>
      <w:del w:id="233" w:author="Groux Marcel (s)" w:date="2017-01-21T19:39:00Z">
        <w:r w:rsidDel="00BE2BD5">
          <w:rPr>
            <w:rFonts w:ascii="Arial" w:hAnsi="Arial" w:cs="Arial"/>
            <w:color w:val="00B050"/>
          </w:rPr>
          <w:delText>nother</w:delText>
        </w:r>
      </w:del>
      <w:r>
        <w:rPr>
          <w:rFonts w:ascii="Arial" w:hAnsi="Arial" w:cs="Arial"/>
          <w:color w:val="00B050"/>
        </w:rPr>
        <w:t xml:space="preserve"> problem we stumbled upon. At first we did not know, what and how we want to test the prototype and how much time</w:t>
      </w:r>
      <w:del w:id="234" w:author="Groux Marcel (s)" w:date="2017-01-21T19:39:00Z">
        <w:r w:rsidDel="00BE2BD5">
          <w:rPr>
            <w:rFonts w:ascii="Arial" w:hAnsi="Arial" w:cs="Arial"/>
            <w:color w:val="00B050"/>
          </w:rPr>
          <w:delText xml:space="preserve"> and</w:delText>
        </w:r>
      </w:del>
      <w:r>
        <w:rPr>
          <w:rFonts w:ascii="Arial" w:hAnsi="Arial" w:cs="Arial"/>
          <w:color w:val="00B050"/>
        </w:rPr>
        <w:t xml:space="preserve"> participants </w:t>
      </w:r>
      <w:del w:id="235" w:author="Groux Marcel (s)" w:date="2017-01-21T19:40:00Z">
        <w:r w:rsidDel="00BE2BD5">
          <w:rPr>
            <w:rFonts w:ascii="Arial" w:hAnsi="Arial" w:cs="Arial"/>
            <w:color w:val="00B050"/>
          </w:rPr>
          <w:delText xml:space="preserve">for that are </w:delText>
        </w:r>
      </w:del>
      <w:r>
        <w:rPr>
          <w:rFonts w:ascii="Arial" w:hAnsi="Arial" w:cs="Arial"/>
          <w:color w:val="00B050"/>
        </w:rPr>
        <w:t>need</w:t>
      </w:r>
      <w:del w:id="236" w:author="Groux Marcel (s)" w:date="2017-01-21T19:40:00Z">
        <w:r w:rsidDel="00BE2BD5">
          <w:rPr>
            <w:rFonts w:ascii="Arial" w:hAnsi="Arial" w:cs="Arial"/>
            <w:color w:val="00B050"/>
          </w:rPr>
          <w:delText>ed</w:delText>
        </w:r>
      </w:del>
      <w:r>
        <w:rPr>
          <w:rFonts w:ascii="Arial" w:hAnsi="Arial" w:cs="Arial"/>
          <w:color w:val="00B050"/>
        </w:rPr>
        <w:t xml:space="preserve">. We knew that many of our </w:t>
      </w:r>
      <w:ins w:id="237" w:author="Groux Marcel (s)" w:date="2017-01-21T19:41:00Z">
        <w:r w:rsidR="00BE2BD5">
          <w:rPr>
            <w:rFonts w:ascii="Arial" w:hAnsi="Arial" w:cs="Arial"/>
            <w:color w:val="00B050"/>
          </w:rPr>
          <w:t xml:space="preserve">friends </w:t>
        </w:r>
      </w:ins>
      <w:del w:id="238" w:author="Groux Marcel (s)" w:date="2017-01-21T19:40:00Z">
        <w:r w:rsidDel="00BE2BD5">
          <w:rPr>
            <w:rFonts w:ascii="Arial" w:hAnsi="Arial" w:cs="Arial"/>
            <w:color w:val="00B050"/>
          </w:rPr>
          <w:delText xml:space="preserve">colleges </w:delText>
        </w:r>
      </w:del>
      <w:r>
        <w:rPr>
          <w:rFonts w:ascii="Arial" w:hAnsi="Arial" w:cs="Arial"/>
          <w:color w:val="00B050"/>
        </w:rPr>
        <w:t>were interested in testing</w:t>
      </w:r>
      <w:ins w:id="239" w:author="Groux Marcel (s)" w:date="2017-01-21T19:41:00Z">
        <w:r w:rsidR="00BE2BD5">
          <w:rPr>
            <w:rFonts w:ascii="Arial" w:hAnsi="Arial" w:cs="Arial"/>
            <w:color w:val="00B050"/>
          </w:rPr>
          <w:t>, because</w:t>
        </w:r>
      </w:ins>
      <w:r>
        <w:rPr>
          <w:rFonts w:ascii="Arial" w:hAnsi="Arial" w:cs="Arial"/>
          <w:color w:val="00B050"/>
        </w:rPr>
        <w:t xml:space="preserve"> </w:t>
      </w:r>
      <w:del w:id="240" w:author="Groux Marcel (s)" w:date="2017-01-21T19:41:00Z">
        <w:r w:rsidDel="00BE2BD5">
          <w:rPr>
            <w:rFonts w:ascii="Arial" w:hAnsi="Arial" w:cs="Arial"/>
            <w:color w:val="00B050"/>
          </w:rPr>
          <w:delText xml:space="preserve">since during the semester </w:delText>
        </w:r>
      </w:del>
      <w:r>
        <w:rPr>
          <w:rFonts w:ascii="Arial" w:hAnsi="Arial" w:cs="Arial"/>
          <w:color w:val="00B050"/>
        </w:rPr>
        <w:t xml:space="preserve">we were asked a lot if they could come </w:t>
      </w:r>
      <w:ins w:id="241" w:author="Groux Marcel (s)" w:date="2017-01-21T19:41:00Z">
        <w:r w:rsidR="00BE2BD5">
          <w:rPr>
            <w:rFonts w:ascii="Arial" w:hAnsi="Arial" w:cs="Arial"/>
            <w:color w:val="00B050"/>
          </w:rPr>
          <w:t>to</w:t>
        </w:r>
      </w:ins>
      <w:del w:id="242" w:author="Groux Marcel (s)" w:date="2017-01-21T19:41:00Z">
        <w:r w:rsidDel="00BE2BD5">
          <w:rPr>
            <w:rFonts w:ascii="Arial" w:hAnsi="Arial" w:cs="Arial"/>
            <w:color w:val="00B050"/>
          </w:rPr>
          <w:delText>and</w:delText>
        </w:r>
      </w:del>
      <w:r>
        <w:rPr>
          <w:rFonts w:ascii="Arial" w:hAnsi="Arial" w:cs="Arial"/>
          <w:color w:val="00B050"/>
        </w:rPr>
        <w:t xml:space="preserve"> test and play some virtual reality games. This told us that we had interested people </w:t>
      </w:r>
      <w:del w:id="243" w:author="Groux Marcel (s)" w:date="2017-01-21T19:42:00Z">
        <w:r w:rsidDel="00BE2BD5">
          <w:rPr>
            <w:rFonts w:ascii="Arial" w:hAnsi="Arial" w:cs="Arial"/>
            <w:color w:val="00B050"/>
          </w:rPr>
          <w:delText xml:space="preserve">to test </w:delText>
        </w:r>
      </w:del>
      <w:r>
        <w:rPr>
          <w:rFonts w:ascii="Arial" w:hAnsi="Arial" w:cs="Arial"/>
          <w:color w:val="00B050"/>
        </w:rPr>
        <w:t>and that it would not be that hard to get a decent number of test participants. However, for a further project it would be necessary to know what and how you want to test while you are implementing. This would have saved us a lot of time.</w:t>
      </w:r>
    </w:p>
    <w:p w:rsidR="0088093E" w:rsidRDefault="0088093E" w:rsidP="0088093E">
      <w:pPr>
        <w:pStyle w:val="BodyText"/>
        <w:rPr>
          <w:rFonts w:ascii="Arial" w:hAnsi="Arial" w:cs="Arial"/>
          <w:color w:val="00B050"/>
        </w:rPr>
      </w:pPr>
      <w:r>
        <w:rPr>
          <w:rFonts w:ascii="Arial" w:hAnsi="Arial" w:cs="Arial"/>
          <w:color w:val="00B050"/>
        </w:rPr>
        <w:t>Working with Marcel was nothing new for me. We worked together in the projects one and two and got to know each other</w:t>
      </w:r>
      <w:del w:id="244" w:author="Groux Marcel (s)" w:date="2017-01-21T19:43:00Z">
        <w:r w:rsidDel="00BE2BD5">
          <w:rPr>
            <w:rFonts w:ascii="Arial" w:hAnsi="Arial" w:cs="Arial"/>
            <w:color w:val="00B050"/>
          </w:rPr>
          <w:delText xml:space="preserve"> and how the we work there</w:delText>
        </w:r>
      </w:del>
      <w:r>
        <w:rPr>
          <w:rFonts w:ascii="Arial" w:hAnsi="Arial" w:cs="Arial"/>
          <w:color w:val="00B050"/>
        </w:rPr>
        <w:t>. During the project he was very understanding and helped me a lot with the UnrealEngin</w:t>
      </w:r>
      <w:ins w:id="245" w:author="Groux Marcel (s)" w:date="2017-01-21T19:43:00Z">
        <w:r w:rsidR="00BE2BD5">
          <w:rPr>
            <w:rFonts w:ascii="Arial" w:hAnsi="Arial" w:cs="Arial"/>
            <w:color w:val="00B050"/>
          </w:rPr>
          <w:t>e</w:t>
        </w:r>
      </w:ins>
      <w:del w:id="246" w:author="Groux Marcel (s)" w:date="2017-01-21T19:43:00Z">
        <w:r w:rsidDel="00BE2BD5">
          <w:rPr>
            <w:rFonts w:ascii="Arial" w:hAnsi="Arial" w:cs="Arial"/>
            <w:color w:val="00B050"/>
          </w:rPr>
          <w:delText>g</w:delText>
        </w:r>
      </w:del>
      <w:r>
        <w:rPr>
          <w:rFonts w:ascii="Arial" w:hAnsi="Arial" w:cs="Arial"/>
          <w:color w:val="00B050"/>
        </w:rPr>
        <w:t>4 problems, to understand them and to be able to fulfil my part.</w:t>
      </w:r>
    </w:p>
    <w:p w:rsidR="0088093E" w:rsidRPr="00825563" w:rsidRDefault="0088093E" w:rsidP="0088093E">
      <w:pPr>
        <w:pStyle w:val="Heading3"/>
        <w:rPr>
          <w:rFonts w:cs="Arial"/>
        </w:rPr>
      </w:pPr>
      <w:bookmarkStart w:id="247" w:name="_Toc472779938"/>
      <w:r w:rsidRPr="00825563">
        <w:rPr>
          <w:rFonts w:cs="Arial"/>
        </w:rPr>
        <w:t>Marcel Groux</w:t>
      </w:r>
      <w:bookmarkEnd w:id="247"/>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I enjoyed learning the UnrealEngine4 a lot. It was nice to get used to program with the HTC </w:t>
      </w:r>
      <w:proofErr w:type="spellStart"/>
      <w:r w:rsidRPr="00765D6D">
        <w:rPr>
          <w:rFonts w:ascii="Arial" w:hAnsi="Arial" w:cs="Arial"/>
          <w:color w:val="00B050"/>
        </w:rPr>
        <w:t>Vive</w:t>
      </w:r>
      <w:proofErr w:type="spellEnd"/>
      <w:r w:rsidRPr="00765D6D">
        <w:rPr>
          <w:rFonts w:ascii="Arial" w:hAnsi="Arial" w:cs="Arial"/>
          <w:color w:val="00B050"/>
        </w:rPr>
        <w:t xml:space="preserve"> and the UnrealEngine4, since there isn't that much documentation around.</w:t>
      </w:r>
    </w:p>
    <w:p w:rsidR="0088093E" w:rsidRPr="00765D6D" w:rsidRDefault="0088093E" w:rsidP="0088093E">
      <w:pPr>
        <w:pStyle w:val="BodyText"/>
        <w:rPr>
          <w:rFonts w:ascii="Arial" w:hAnsi="Arial" w:cs="Arial"/>
          <w:color w:val="00B050"/>
        </w:rPr>
      </w:pPr>
      <w:r w:rsidRPr="00765D6D">
        <w:rPr>
          <w:rFonts w:ascii="Arial" w:hAnsi="Arial" w:cs="Arial"/>
          <w:color w:val="00B050"/>
        </w:rPr>
        <w:t>There were always these strange jumps in development, as soon as we knew how to implement something it was implemented instantly in comparison to getting the know-how, which took a lot more time.</w:t>
      </w:r>
    </w:p>
    <w:p w:rsidR="0088093E" w:rsidRPr="00765D6D" w:rsidRDefault="0088093E" w:rsidP="0088093E">
      <w:pPr>
        <w:pStyle w:val="BodyText"/>
        <w:rPr>
          <w:rFonts w:ascii="Arial" w:hAnsi="Arial" w:cs="Arial"/>
          <w:color w:val="00B050"/>
        </w:rPr>
      </w:pPr>
      <w:r w:rsidRPr="00765D6D">
        <w:rPr>
          <w:rFonts w:ascii="Arial" w:hAnsi="Arial" w:cs="Arial"/>
          <w:color w:val="00B050"/>
        </w:rPr>
        <w:lastRenderedPageBreak/>
        <w:t>The workflow of putting the headset on and testing some navigation method, and putting it down again and putting it on again is really distracting, there are workarounds, but they are slow and annoying. I ended up strapping the HMD on and off every 10 minutes or less when I was testing methods out.</w:t>
      </w:r>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Getting used to the HTC </w:t>
      </w:r>
      <w:proofErr w:type="spellStart"/>
      <w:r w:rsidRPr="00765D6D">
        <w:rPr>
          <w:rFonts w:ascii="Arial" w:hAnsi="Arial" w:cs="Arial"/>
          <w:color w:val="00B050"/>
        </w:rPr>
        <w:t>Vive</w:t>
      </w:r>
      <w:proofErr w:type="spellEnd"/>
      <w:r w:rsidRPr="00765D6D">
        <w:rPr>
          <w:rFonts w:ascii="Arial" w:hAnsi="Arial" w:cs="Arial"/>
          <w:color w:val="00B050"/>
        </w:rPr>
        <w:t xml:space="preserve"> was a time consuming part, it sometimes was not working, and we needed to learn what to do when it wasn't working, after an update for the base-station I ended up reloading older firmware to the base-station, because one of them wasn't functioning properly. As we worked extensively with the HTC </w:t>
      </w:r>
      <w:proofErr w:type="spellStart"/>
      <w:r w:rsidRPr="00765D6D">
        <w:rPr>
          <w:rFonts w:ascii="Arial" w:hAnsi="Arial" w:cs="Arial"/>
          <w:color w:val="00B050"/>
        </w:rPr>
        <w:t>Vive</w:t>
      </w:r>
      <w:proofErr w:type="spellEnd"/>
      <w:r w:rsidRPr="00765D6D">
        <w:rPr>
          <w:rFonts w:ascii="Arial" w:hAnsi="Arial" w:cs="Arial"/>
          <w:color w:val="00B050"/>
        </w:rPr>
        <w:t>, we shouldn't have taken for granted that it will always work.</w:t>
      </w:r>
    </w:p>
    <w:p w:rsidR="0088093E" w:rsidRDefault="0088093E" w:rsidP="0088093E">
      <w:pPr>
        <w:pStyle w:val="BodyText"/>
        <w:rPr>
          <w:rFonts w:ascii="Arial" w:hAnsi="Arial" w:cs="Arial"/>
          <w:color w:val="00B050"/>
        </w:rPr>
      </w:pPr>
      <w:r w:rsidRPr="00765D6D">
        <w:rPr>
          <w:rFonts w:ascii="Arial" w:hAnsi="Arial" w:cs="Arial"/>
          <w:color w:val="00B050"/>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88093E" w:rsidRPr="00765D6D" w:rsidRDefault="0088093E" w:rsidP="0088093E">
      <w:pPr>
        <w:pStyle w:val="BodyText"/>
        <w:rPr>
          <w:rFonts w:ascii="Arial" w:hAnsi="Arial" w:cs="Arial"/>
          <w:color w:val="00B050"/>
        </w:rPr>
      </w:pPr>
      <w:r w:rsidRPr="00765D6D">
        <w:rPr>
          <w:rFonts w:ascii="Arial" w:hAnsi="Arial" w:cs="Arial"/>
          <w:color w:val="00B050"/>
        </w:rPr>
        <w:t xml:space="preserve">given me new challenges I couldn't foresee. </w:t>
      </w:r>
    </w:p>
    <w:p w:rsidR="0088093E" w:rsidRPr="00765D6D" w:rsidRDefault="0088093E" w:rsidP="0088093E">
      <w:pPr>
        <w:pStyle w:val="BodyText"/>
        <w:rPr>
          <w:rFonts w:ascii="Arial" w:hAnsi="Arial" w:cs="Arial"/>
          <w:color w:val="00B050"/>
        </w:rPr>
      </w:pPr>
      <w:r w:rsidRPr="00765D6D">
        <w:rPr>
          <w:rFonts w:ascii="Arial" w:hAnsi="Arial" w:cs="Arial"/>
          <w:color w:val="00B050"/>
        </w:rPr>
        <w:t>It comes down to the following famous quote: "Start by doing what's necessary; then do what's possible; and suddenly you are doing the impossible." -Francis of Assisi. This is my workflow from now on.</w:t>
      </w:r>
    </w:p>
    <w:p w:rsidR="0088093E" w:rsidRPr="00765D6D" w:rsidRDefault="0088093E" w:rsidP="0088093E">
      <w:pPr>
        <w:pStyle w:val="BodyText"/>
        <w:rPr>
          <w:rFonts w:ascii="Arial" w:hAnsi="Arial" w:cs="Arial"/>
          <w:color w:val="00B050"/>
        </w:rPr>
      </w:pPr>
      <w:r w:rsidRPr="00765D6D">
        <w:rPr>
          <w:rFonts w:ascii="Arial" w:hAnsi="Arial" w:cs="Arial"/>
          <w:color w:val="00B050"/>
        </w:rPr>
        <w:t>In the project week we struggled and we were behind schedule after the first day. We should have instantly re-evaluated the situation and decide to slow the process down at least at the beginning, so we could've helped out each other. This was a big error. Deadlines that were missed during the project week, weren't right away re-evaluated. In retrospect, we should have talked right away with each other.</w:t>
      </w:r>
    </w:p>
    <w:p w:rsidR="0088093E" w:rsidRPr="00765D6D" w:rsidRDefault="0088093E" w:rsidP="0088093E">
      <w:pPr>
        <w:pStyle w:val="BodyText"/>
        <w:rPr>
          <w:rFonts w:ascii="Arial" w:hAnsi="Arial" w:cs="Arial"/>
          <w:color w:val="00B050"/>
        </w:rPr>
      </w:pPr>
      <w:r w:rsidRPr="00765D6D">
        <w:rPr>
          <w:rFonts w:ascii="Arial" w:hAnsi="Arial" w:cs="Arial"/>
          <w:color w:val="00B050"/>
        </w:rPr>
        <w:t>Later I found out that testing needs a lot of time, there is a lot to do in the preparation of the tests and also in the evaluation of the tests. I'm very grateful that we could plan and fix dates quickly, so that we could test in the same week when we were ready. In the future we should fix dates and invite people earlier, so that the timeslots we have are fully saturated.</w:t>
      </w:r>
    </w:p>
    <w:p w:rsidR="0088093E" w:rsidRPr="00765D6D" w:rsidRDefault="0088093E" w:rsidP="0088093E">
      <w:pPr>
        <w:pStyle w:val="BodyText"/>
        <w:rPr>
          <w:rFonts w:ascii="Arial" w:hAnsi="Arial" w:cs="Arial"/>
          <w:color w:val="00B050"/>
        </w:rPr>
      </w:pPr>
      <w:r w:rsidRPr="00765D6D">
        <w:rPr>
          <w:rFonts w:ascii="Arial" w:hAnsi="Arial" w:cs="Arial"/>
          <w:color w:val="00B050"/>
        </w:rPr>
        <w:t>Dominic is a forthcoming person, I enjoyed working with him a lot! I'm really grateful for all the work that he did and I'm proud to have done my part for this project.</w:t>
      </w:r>
    </w:p>
    <w:p w:rsidR="0088093E" w:rsidRPr="00825563" w:rsidRDefault="0088093E" w:rsidP="0088093E">
      <w:pPr>
        <w:pStyle w:val="Heading2"/>
        <w:numPr>
          <w:ilvl w:val="1"/>
          <w:numId w:val="30"/>
        </w:numPr>
        <w:ind w:left="578" w:hanging="578"/>
        <w:rPr>
          <w:rFonts w:cs="Arial"/>
        </w:rPr>
      </w:pPr>
      <w:bookmarkStart w:id="248" w:name="_Toc472779939"/>
      <w:r w:rsidRPr="00825563">
        <w:rPr>
          <w:rFonts w:cs="Arial"/>
        </w:rPr>
        <w:t>Time Management</w:t>
      </w:r>
      <w:bookmarkEnd w:id="248"/>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del w:id="249" w:author="Groux Marcel (s)" w:date="2017-01-21T19:46:00Z">
        <w:r w:rsidRPr="00D4743A" w:rsidDel="00BE2BD5">
          <w:rPr>
            <w:rFonts w:ascii="Arial" w:hAnsi="Arial" w:cs="Arial"/>
            <w:color w:val="00B050"/>
          </w:rPr>
          <w:delText xml:space="preserve">stress </w:delText>
        </w:r>
      </w:del>
      <w:ins w:id="250" w:author="Groux Marcel (s)" w:date="2017-01-21T19:47:00Z">
        <w:r w:rsidR="00BE2BD5">
          <w:rPr>
            <w:rFonts w:ascii="Arial" w:hAnsi="Arial" w:cs="Arial"/>
            <w:color w:val="00B050"/>
          </w:rPr>
          <w:t>intensified workload</w:t>
        </w:r>
      </w:ins>
      <w:ins w:id="251" w:author="Groux Marcel (s)" w:date="2017-01-21T19:46:00Z">
        <w:r w:rsidR="00BE2BD5" w:rsidRPr="00D4743A">
          <w:rPr>
            <w:rFonts w:ascii="Arial" w:hAnsi="Arial" w:cs="Arial"/>
            <w:color w:val="00B050"/>
          </w:rPr>
          <w:t xml:space="preserve"> </w:t>
        </w:r>
      </w:ins>
      <w:r w:rsidRPr="00D4743A">
        <w:rPr>
          <w:rFonts w:ascii="Arial" w:hAnsi="Arial" w:cs="Arial"/>
          <w:color w:val="00B050"/>
        </w:rPr>
        <w:t>during the last few weeks of the semester.</w:t>
      </w:r>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For further projects we think the time management is one of the most important tasks</w:t>
      </w:r>
      <w:ins w:id="252" w:author="Groux Marcel (s)" w:date="2017-01-21T19:48:00Z">
        <w:r w:rsidR="00BE2BD5">
          <w:rPr>
            <w:rFonts w:ascii="Arial" w:hAnsi="Arial" w:cs="Arial"/>
            <w:color w:val="00B050"/>
          </w:rPr>
          <w:t>.</w:t>
        </w:r>
      </w:ins>
      <w:r w:rsidRPr="00D4743A">
        <w:rPr>
          <w:rFonts w:ascii="Arial" w:hAnsi="Arial" w:cs="Arial"/>
          <w:color w:val="00B050"/>
        </w:rPr>
        <w:t xml:space="preserve"> </w:t>
      </w:r>
      <w:del w:id="253" w:author="Groux Marcel (s)" w:date="2017-01-21T19:48:00Z">
        <w:r w:rsidRPr="00D4743A" w:rsidDel="00BE2BD5">
          <w:rPr>
            <w:rFonts w:ascii="Arial" w:hAnsi="Arial" w:cs="Arial"/>
            <w:color w:val="00B050"/>
          </w:rPr>
          <w:delText>for planning the project and the first step to success</w:delText>
        </w:r>
      </w:del>
      <w:ins w:id="254" w:author="Groux Marcel (s)" w:date="2017-01-21T19:48:00Z">
        <w:r w:rsidR="00BE2BD5">
          <w:rPr>
            <w:rFonts w:ascii="Arial" w:hAnsi="Arial" w:cs="Arial"/>
            <w:color w:val="00B050"/>
          </w:rPr>
          <w:t>Planning the project is the first step to success</w:t>
        </w:r>
      </w:ins>
      <w:r w:rsidRPr="00D4743A">
        <w:rPr>
          <w:rFonts w:ascii="Arial" w:hAnsi="Arial" w:cs="Arial"/>
          <w:color w:val="00B050"/>
        </w:rPr>
        <w:t>. Our own time management clearly needs to improve.</w:t>
      </w:r>
    </w:p>
    <w:p w:rsidR="0088093E" w:rsidRPr="00825563" w:rsidRDefault="0088093E" w:rsidP="0088093E">
      <w:pPr>
        <w:pStyle w:val="Heading2"/>
        <w:numPr>
          <w:ilvl w:val="1"/>
          <w:numId w:val="30"/>
        </w:numPr>
        <w:ind w:left="578" w:hanging="578"/>
        <w:rPr>
          <w:rFonts w:cs="Arial"/>
        </w:rPr>
      </w:pPr>
      <w:bookmarkStart w:id="255" w:name="_Toc472779940"/>
      <w:r w:rsidRPr="00825563">
        <w:rPr>
          <w:rFonts w:cs="Arial"/>
        </w:rPr>
        <w:t>Collaboration</w:t>
      </w:r>
      <w:bookmarkEnd w:id="255"/>
    </w:p>
    <w:p w:rsidR="0088093E" w:rsidRPr="00825563" w:rsidRDefault="0088093E" w:rsidP="0088093E">
      <w:pPr>
        <w:pStyle w:val="Heading3"/>
        <w:rPr>
          <w:rFonts w:cs="Arial"/>
        </w:rPr>
      </w:pPr>
      <w:bookmarkStart w:id="256" w:name="_Toc472779941"/>
      <w:r w:rsidRPr="00825563">
        <w:rPr>
          <w:rFonts w:cs="Arial"/>
        </w:rPr>
        <w:t>Team Internal Collaboration</w:t>
      </w:r>
      <w:bookmarkEnd w:id="256"/>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Due to working together in the projects </w:t>
      </w:r>
      <w:ins w:id="257" w:author="Groux Marcel (s)" w:date="2017-01-21T19:48:00Z">
        <w:r w:rsidR="00BE2BD5">
          <w:rPr>
            <w:rFonts w:ascii="Arial" w:hAnsi="Arial" w:cs="Arial"/>
            <w:color w:val="00B050"/>
          </w:rPr>
          <w:t>one</w:t>
        </w:r>
      </w:ins>
      <w:del w:id="258" w:author="Groux Marcel (s)" w:date="2017-01-21T19:48:00Z">
        <w:r w:rsidRPr="00D4743A" w:rsidDel="00BE2BD5">
          <w:rPr>
            <w:rFonts w:ascii="Arial" w:hAnsi="Arial" w:cs="Arial"/>
            <w:color w:val="00B050"/>
          </w:rPr>
          <w:delText>1</w:delText>
        </w:r>
      </w:del>
      <w:r w:rsidRPr="00D4743A">
        <w:rPr>
          <w:rFonts w:ascii="Arial" w:hAnsi="Arial" w:cs="Arial"/>
          <w:color w:val="00B050"/>
        </w:rPr>
        <w:t xml:space="preserve"> </w:t>
      </w:r>
      <w:ins w:id="259" w:author="Groux Marcel (s)" w:date="2017-01-21T19:48:00Z">
        <w:r w:rsidR="00BE2BD5">
          <w:rPr>
            <w:rFonts w:ascii="Arial" w:hAnsi="Arial" w:cs="Arial"/>
            <w:color w:val="00B050"/>
          </w:rPr>
          <w:t>and</w:t>
        </w:r>
      </w:ins>
      <w:del w:id="260" w:author="Groux Marcel (s)" w:date="2017-01-21T19:48:00Z">
        <w:r w:rsidRPr="00D4743A" w:rsidDel="00BE2BD5">
          <w:rPr>
            <w:rFonts w:ascii="Arial" w:hAnsi="Arial" w:cs="Arial"/>
            <w:color w:val="00B050"/>
          </w:rPr>
          <w:delText>&amp;</w:delText>
        </w:r>
      </w:del>
      <w:r w:rsidRPr="00D4743A">
        <w:rPr>
          <w:rFonts w:ascii="Arial" w:hAnsi="Arial" w:cs="Arial"/>
          <w:color w:val="00B050"/>
        </w:rPr>
        <w:t xml:space="preserve"> </w:t>
      </w:r>
      <w:ins w:id="261" w:author="Groux Marcel (s)" w:date="2017-01-21T19:48:00Z">
        <w:r w:rsidR="00BE2BD5">
          <w:rPr>
            <w:rFonts w:ascii="Arial" w:hAnsi="Arial" w:cs="Arial"/>
            <w:color w:val="00B050"/>
          </w:rPr>
          <w:t>two</w:t>
        </w:r>
      </w:ins>
      <w:del w:id="262" w:author="Groux Marcel (s)" w:date="2017-01-21T19:48:00Z">
        <w:r w:rsidRPr="00D4743A" w:rsidDel="00BE2BD5">
          <w:rPr>
            <w:rFonts w:ascii="Arial" w:hAnsi="Arial" w:cs="Arial"/>
            <w:color w:val="00B050"/>
          </w:rPr>
          <w:delText>2</w:delText>
        </w:r>
      </w:del>
      <w:r w:rsidRPr="00D4743A">
        <w:rPr>
          <w:rFonts w:ascii="Arial" w:hAnsi="Arial" w:cs="Arial"/>
          <w:color w:val="00B050"/>
        </w:rPr>
        <w:t xml:space="preserve"> we already knew how the other person was working and thus it was quite easy to get used to it again. </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With the daily maintained Trello board we were able to get a structure in the project and an easy way to assign the various tasks to the better fitting person. In the end we </w:t>
      </w:r>
      <w:del w:id="263" w:author="Groux Marcel (s)" w:date="2017-01-21T19:49:00Z">
        <w:r w:rsidRPr="00D4743A" w:rsidDel="00BE2BD5">
          <w:rPr>
            <w:rFonts w:ascii="Arial" w:hAnsi="Arial" w:cs="Arial"/>
            <w:color w:val="00B050"/>
          </w:rPr>
          <w:delText>ended up dividing</w:delText>
        </w:r>
      </w:del>
      <w:ins w:id="264" w:author="Groux Marcel (s)" w:date="2017-01-21T19:49:00Z">
        <w:r w:rsidR="00BE2BD5">
          <w:rPr>
            <w:rFonts w:ascii="Arial" w:hAnsi="Arial" w:cs="Arial"/>
            <w:color w:val="00B050"/>
          </w:rPr>
          <w:t>divided</w:t>
        </w:r>
      </w:ins>
      <w:r w:rsidRPr="00D4743A">
        <w:rPr>
          <w:rFonts w:ascii="Arial" w:hAnsi="Arial" w:cs="Arial"/>
          <w:color w:val="00B050"/>
        </w:rPr>
        <w:t xml:space="preserve"> the whole project into two parts, a theoretical and a practical to fit the personality and preferences of each of us.</w:t>
      </w:r>
    </w:p>
    <w:p w:rsidR="0088093E" w:rsidRPr="00825563" w:rsidRDefault="0088093E" w:rsidP="0088093E">
      <w:pPr>
        <w:pStyle w:val="Heading3"/>
        <w:rPr>
          <w:rFonts w:cs="Arial"/>
        </w:rPr>
      </w:pPr>
      <w:bookmarkStart w:id="265" w:name="_Toc472779942"/>
      <w:r w:rsidRPr="00825563">
        <w:rPr>
          <w:rFonts w:cs="Arial"/>
        </w:rPr>
        <w:t>Collaboration with Coaches / Clients</w:t>
      </w:r>
      <w:bookmarkEnd w:id="265"/>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The collaboration with Simon Marcin and Stefan </w:t>
      </w:r>
      <w:proofErr w:type="spellStart"/>
      <w:r w:rsidRPr="00D4743A">
        <w:rPr>
          <w:rFonts w:ascii="Arial" w:hAnsi="Arial" w:cs="Arial"/>
          <w:color w:val="00B050"/>
        </w:rPr>
        <w:t>Arisona</w:t>
      </w:r>
      <w:proofErr w:type="spellEnd"/>
      <w:r w:rsidRPr="00D4743A">
        <w:rPr>
          <w:rFonts w:ascii="Arial" w:hAnsi="Arial" w:cs="Arial"/>
          <w:color w:val="00B050"/>
        </w:rPr>
        <w:t xml:space="preserve"> was fine. Every week we had a meeting where we shortly discussed the progress of the project. They were motivated to give useful feedback and inputs to help us improve our work. The communication with them was very reliable.</w:t>
      </w:r>
    </w:p>
    <w:p w:rsidR="0088093E" w:rsidRPr="00825563" w:rsidRDefault="0088093E" w:rsidP="0088093E">
      <w:pPr>
        <w:pStyle w:val="Heading3"/>
        <w:rPr>
          <w:rFonts w:cs="Arial"/>
        </w:rPr>
      </w:pPr>
      <w:bookmarkStart w:id="266" w:name="_Toc472779943"/>
      <w:r w:rsidRPr="00825563">
        <w:rPr>
          <w:rFonts w:cs="Arial"/>
        </w:rPr>
        <w:t>Collaboration with the ‘Explorative Navigation in Virtual Reality’ project team</w:t>
      </w:r>
      <w:bookmarkEnd w:id="266"/>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We were able to share thoughts and ideas with Michael </w:t>
      </w:r>
      <w:proofErr w:type="spellStart"/>
      <w:r w:rsidRPr="00D4743A">
        <w:rPr>
          <w:rFonts w:ascii="Arial" w:hAnsi="Arial" w:cs="Arial"/>
          <w:color w:val="00B050"/>
        </w:rPr>
        <w:t>Läuchli</w:t>
      </w:r>
      <w:proofErr w:type="spellEnd"/>
      <w:r w:rsidRPr="00D4743A">
        <w:rPr>
          <w:rFonts w:ascii="Arial" w:hAnsi="Arial" w:cs="Arial"/>
          <w:color w:val="00B050"/>
        </w:rPr>
        <w:t xml:space="preserve"> and Stefan </w:t>
      </w:r>
      <w:proofErr w:type="spellStart"/>
      <w:r w:rsidRPr="00D4743A">
        <w:rPr>
          <w:rFonts w:ascii="Arial" w:hAnsi="Arial" w:cs="Arial"/>
          <w:color w:val="00B050"/>
        </w:rPr>
        <w:t>Mettler</w:t>
      </w:r>
      <w:proofErr w:type="spellEnd"/>
      <w:r w:rsidRPr="00D4743A">
        <w:rPr>
          <w:rFonts w:ascii="Arial" w:hAnsi="Arial" w:cs="Arial"/>
          <w:color w:val="00B050"/>
        </w:rPr>
        <w:t xml:space="preserve"> of the ‘Explorative Navigation in Virtual Reality’ project team. During the project week in the middle of the semester we shared the </w:t>
      </w:r>
      <w:proofErr w:type="spellStart"/>
      <w:r w:rsidRPr="00D4743A">
        <w:rPr>
          <w:rFonts w:ascii="Arial" w:hAnsi="Arial" w:cs="Arial"/>
          <w:color w:val="00B050"/>
        </w:rPr>
        <w:t>MediaLab</w:t>
      </w:r>
      <w:proofErr w:type="spellEnd"/>
      <w:r w:rsidRPr="00D4743A">
        <w:rPr>
          <w:rFonts w:ascii="Arial" w:hAnsi="Arial" w:cs="Arial"/>
          <w:color w:val="00B050"/>
        </w:rPr>
        <w:t xml:space="preserve"> and the HTC </w:t>
      </w:r>
      <w:proofErr w:type="spellStart"/>
      <w:r w:rsidRPr="00D4743A">
        <w:rPr>
          <w:rFonts w:ascii="Arial" w:hAnsi="Arial" w:cs="Arial"/>
          <w:color w:val="00B050"/>
        </w:rPr>
        <w:t>Vive</w:t>
      </w:r>
      <w:proofErr w:type="spellEnd"/>
      <w:r w:rsidRPr="00D4743A">
        <w:rPr>
          <w:rFonts w:ascii="Arial" w:hAnsi="Arial" w:cs="Arial"/>
          <w:color w:val="00B050"/>
        </w:rPr>
        <w:t xml:space="preserve"> to work on our projects and thus were able to collaborate by sharing insights and ideas.</w:t>
      </w:r>
    </w:p>
    <w:p w:rsidR="0088093E" w:rsidRPr="00825563" w:rsidRDefault="0088093E" w:rsidP="0088093E">
      <w:pPr>
        <w:pStyle w:val="Heading1"/>
        <w:rPr>
          <w:rFonts w:cs="Arial"/>
        </w:rPr>
      </w:pPr>
      <w:bookmarkStart w:id="267" w:name="_Toc472779944"/>
      <w:r w:rsidRPr="00825563">
        <w:rPr>
          <w:rFonts w:cs="Arial"/>
        </w:rPr>
        <w:lastRenderedPageBreak/>
        <w:t>Index of Literature</w:t>
      </w:r>
      <w:bookmarkEnd w:id="267"/>
    </w:p>
    <w:p w:rsidR="0088093E" w:rsidRPr="00825563" w:rsidRDefault="0088093E" w:rsidP="0088093E">
      <w:pPr>
        <w:pStyle w:val="Anhang2"/>
        <w:numPr>
          <w:ilvl w:val="0"/>
          <w:numId w:val="0"/>
        </w:numPr>
        <w:tabs>
          <w:tab w:val="left" w:pos="708"/>
        </w:tabs>
        <w:spacing w:before="100" w:beforeAutospacing="1"/>
        <w:rPr>
          <w:rFonts w:cs="Arial"/>
          <w:lang w:val="de-CH"/>
        </w:rPr>
      </w:pPr>
      <w:bookmarkStart w:id="268" w:name="_Toc472779945"/>
      <w:r w:rsidRPr="00825563">
        <w:rPr>
          <w:rFonts w:cs="Arial"/>
          <w:lang w:val="de-CH"/>
        </w:rPr>
        <w:t>L1.</w:t>
      </w:r>
      <w:r w:rsidRPr="00825563">
        <w:rPr>
          <w:rFonts w:cs="Arial"/>
          <w:lang w:val="de-CH"/>
        </w:rPr>
        <w:tab/>
        <w:t>Internet</w:t>
      </w:r>
      <w:bookmarkEnd w:id="268"/>
    </w:p>
    <w:p w:rsidR="0088093E" w:rsidRPr="00D4743A" w:rsidRDefault="0088093E" w:rsidP="0088093E">
      <w:pPr>
        <w:autoSpaceDE w:val="0"/>
        <w:autoSpaceDN w:val="0"/>
        <w:adjustRightInd w:val="0"/>
        <w:rPr>
          <w:rFonts w:cs="Arial"/>
          <w:color w:val="00B050"/>
        </w:rPr>
      </w:pPr>
      <w:r w:rsidRPr="00D4743A">
        <w:rPr>
          <w:rFonts w:cs="Arial"/>
          <w:color w:val="00B050"/>
          <w:lang w:val="de-CH"/>
        </w:rPr>
        <w:t xml:space="preserve">[1] M. Ward, R. Azuma, R. Benett, S. Gottschalk, H. Fuchs. </w:t>
      </w:r>
      <w:r w:rsidRPr="00D4743A">
        <w:rPr>
          <w:rFonts w:cs="Arial"/>
          <w:color w:val="00B050"/>
        </w:rPr>
        <w:t xml:space="preserve">A Demonstrated Optical Tracker With Scalable Work Area for Head- Mounted Display Systems. </w:t>
      </w:r>
      <w:r w:rsidRPr="00D4743A">
        <w:rPr>
          <w:rFonts w:cs="Arial"/>
          <w:i/>
          <w:color w:val="00B050"/>
        </w:rPr>
        <w:t xml:space="preserve">Department of Computer Science </w:t>
      </w:r>
      <w:proofErr w:type="spellStart"/>
      <w:r w:rsidRPr="00D4743A">
        <w:rPr>
          <w:rFonts w:cs="Arial"/>
          <w:i/>
          <w:color w:val="00B050"/>
        </w:rPr>
        <w:t>Sitterson</w:t>
      </w:r>
      <w:proofErr w:type="spellEnd"/>
      <w:r w:rsidRPr="00D4743A">
        <w:rPr>
          <w:rFonts w:cs="Arial"/>
          <w:i/>
          <w:color w:val="00B050"/>
        </w:rPr>
        <w:t xml:space="preserve"> Hall University of North Carolina Chapel Hill</w:t>
      </w:r>
      <w:r w:rsidRPr="00D4743A">
        <w:rPr>
          <w:rFonts w:cs="Arial"/>
          <w:color w:val="00B050"/>
        </w:rPr>
        <w:t>, NC 27599-3175</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[2] S. </w:t>
      </w:r>
      <w:proofErr w:type="spellStart"/>
      <w:r w:rsidRPr="00D4743A">
        <w:rPr>
          <w:rFonts w:ascii="Arial" w:hAnsi="Arial" w:cs="Arial"/>
          <w:color w:val="00B050"/>
        </w:rPr>
        <w:t>Bendiksen</w:t>
      </w:r>
      <w:proofErr w:type="spellEnd"/>
      <w:r w:rsidRPr="00D4743A">
        <w:rPr>
          <w:rFonts w:ascii="Arial" w:hAnsi="Arial" w:cs="Arial"/>
          <w:color w:val="00B050"/>
        </w:rPr>
        <w:t xml:space="preserve">, L. Jorgensen. Balancing the virtual reality experience. </w:t>
      </w:r>
      <w:r w:rsidRPr="00D4743A">
        <w:rPr>
          <w:rFonts w:ascii="Arial" w:hAnsi="Arial" w:cs="Arial"/>
          <w:i/>
          <w:color w:val="00B050"/>
        </w:rPr>
        <w:t>Nord-</w:t>
      </w:r>
      <w:proofErr w:type="spellStart"/>
      <w:r w:rsidRPr="00D4743A">
        <w:rPr>
          <w:rFonts w:ascii="Arial" w:hAnsi="Arial" w:cs="Arial"/>
          <w:i/>
          <w:color w:val="00B050"/>
        </w:rPr>
        <w:t>Trondelag</w:t>
      </w:r>
      <w:proofErr w:type="spellEnd"/>
      <w:r w:rsidRPr="00D4743A">
        <w:rPr>
          <w:rFonts w:ascii="Arial" w:hAnsi="Arial" w:cs="Arial"/>
          <w:i/>
          <w:color w:val="00B050"/>
        </w:rPr>
        <w:t xml:space="preserve"> University College</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[3] R. </w:t>
      </w:r>
      <w:proofErr w:type="spellStart"/>
      <w:r w:rsidRPr="00D4743A">
        <w:rPr>
          <w:rFonts w:ascii="Arial" w:hAnsi="Arial" w:cs="Arial"/>
          <w:color w:val="00B050"/>
        </w:rPr>
        <w:t>Pausch</w:t>
      </w:r>
      <w:proofErr w:type="spellEnd"/>
      <w:r w:rsidRPr="00D4743A">
        <w:rPr>
          <w:rFonts w:ascii="Arial" w:hAnsi="Arial" w:cs="Arial"/>
          <w:color w:val="00B050"/>
        </w:rPr>
        <w:t xml:space="preserve">, J. </w:t>
      </w:r>
      <w:proofErr w:type="spellStart"/>
      <w:r w:rsidRPr="00D4743A">
        <w:rPr>
          <w:rFonts w:ascii="Arial" w:hAnsi="Arial" w:cs="Arial"/>
          <w:color w:val="00B050"/>
        </w:rPr>
        <w:t>Snoddy</w:t>
      </w:r>
      <w:proofErr w:type="spellEnd"/>
      <w:r w:rsidRPr="00D4743A">
        <w:rPr>
          <w:rFonts w:ascii="Arial" w:hAnsi="Arial" w:cs="Arial"/>
          <w:color w:val="00B050"/>
        </w:rPr>
        <w:t xml:space="preserve">, R. Taylor, S. Watson, E. Haseltine. Disney’s Aladdin: First Steps Toward Storytelling in Virtual Reality. </w:t>
      </w:r>
      <w:r w:rsidRPr="00D4743A">
        <w:rPr>
          <w:rFonts w:ascii="Arial" w:hAnsi="Arial" w:cs="Arial"/>
          <w:i/>
          <w:color w:val="00B050"/>
        </w:rPr>
        <w:t xml:space="preserve">University of Virginia, Walt Disney Imagineering. </w:t>
      </w:r>
      <w:r w:rsidRPr="00D4743A">
        <w:rPr>
          <w:rFonts w:ascii="Arial" w:hAnsi="Arial" w:cs="Arial"/>
          <w:color w:val="00B050"/>
        </w:rPr>
        <w:t>1996 ACM-0-89791-746-4/96/008</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[4] B. E. </w:t>
      </w:r>
      <w:proofErr w:type="spellStart"/>
      <w:r w:rsidRPr="00D4743A">
        <w:rPr>
          <w:rFonts w:ascii="Arial" w:hAnsi="Arial" w:cs="Arial"/>
          <w:color w:val="00B050"/>
        </w:rPr>
        <w:t>Riecke</w:t>
      </w:r>
      <w:proofErr w:type="spellEnd"/>
      <w:r w:rsidRPr="00D4743A">
        <w:rPr>
          <w:rFonts w:ascii="Arial" w:hAnsi="Arial" w:cs="Arial"/>
          <w:color w:val="00B050"/>
        </w:rPr>
        <w:t xml:space="preserve">, B. </w:t>
      </w:r>
      <w:proofErr w:type="spellStart"/>
      <w:r w:rsidRPr="00D4743A">
        <w:rPr>
          <w:rFonts w:ascii="Arial" w:hAnsi="Arial" w:cs="Arial"/>
          <w:color w:val="00B050"/>
        </w:rPr>
        <w:t>Bodenheimer</w:t>
      </w:r>
      <w:proofErr w:type="spellEnd"/>
      <w:r w:rsidRPr="00D4743A">
        <w:rPr>
          <w:rFonts w:ascii="Arial" w:hAnsi="Arial" w:cs="Arial"/>
          <w:color w:val="00B050"/>
        </w:rPr>
        <w:t xml:space="preserve">, T. P. McNamara, B. Williams, P. Peng, D. </w:t>
      </w:r>
      <w:proofErr w:type="spellStart"/>
      <w:r w:rsidRPr="00D4743A">
        <w:rPr>
          <w:rFonts w:ascii="Arial" w:hAnsi="Arial" w:cs="Arial"/>
          <w:color w:val="00B050"/>
        </w:rPr>
        <w:t>Feuereissen</w:t>
      </w:r>
      <w:proofErr w:type="spellEnd"/>
      <w:r w:rsidRPr="00D4743A">
        <w:rPr>
          <w:rFonts w:ascii="Arial" w:hAnsi="Arial" w:cs="Arial"/>
          <w:color w:val="00B050"/>
        </w:rPr>
        <w:t xml:space="preserve">. Do We Need to Walk for Effective Virtual Reality Navigation? Physical Rotations Alone May Suffice. </w:t>
      </w:r>
      <w:r w:rsidRPr="00D4743A">
        <w:rPr>
          <w:rFonts w:ascii="Arial" w:hAnsi="Arial" w:cs="Arial"/>
          <w:i/>
          <w:color w:val="00B050"/>
        </w:rPr>
        <w:t xml:space="preserve">Vanderbilt University, Nashville, TN, USA, Simon Fraser University, Surrey, BC, Canada, Rhodes College, Memphis, TN, USA. </w:t>
      </w:r>
      <w:r w:rsidRPr="00D4743A">
        <w:rPr>
          <w:rFonts w:ascii="Arial" w:hAnsi="Arial" w:cs="Arial"/>
          <w:color w:val="00B050"/>
        </w:rPr>
        <w:t>Spatial Cognition 2010.</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[5] T. A. </w:t>
      </w:r>
      <w:proofErr w:type="spellStart"/>
      <w:r w:rsidRPr="00D4743A">
        <w:rPr>
          <w:rFonts w:ascii="Arial" w:hAnsi="Arial" w:cs="Arial"/>
          <w:color w:val="00B050"/>
        </w:rPr>
        <w:t>Galyean</w:t>
      </w:r>
      <w:proofErr w:type="spellEnd"/>
      <w:r w:rsidRPr="00D4743A">
        <w:rPr>
          <w:rFonts w:ascii="Arial" w:hAnsi="Arial" w:cs="Arial"/>
          <w:color w:val="00B050"/>
        </w:rPr>
        <w:t>. Guided Navigation of Virtual Environments.</w:t>
      </w:r>
      <w:r w:rsidRPr="00D4743A">
        <w:rPr>
          <w:rFonts w:ascii="Arial" w:hAnsi="Arial" w:cs="Arial"/>
          <w:i/>
          <w:color w:val="00B050"/>
        </w:rPr>
        <w:t xml:space="preserve"> MIT Media Lab Cambridge, MA. 02139 </w:t>
      </w:r>
      <w:hyperlink r:id="rId60" w:history="1">
        <w:r w:rsidRPr="00D4743A">
          <w:rPr>
            <w:rFonts w:ascii="Arial" w:hAnsi="Arial" w:cs="Arial"/>
            <w:i/>
            <w:color w:val="00B050"/>
          </w:rPr>
          <w:t>tag@media.mit.edu</w:t>
        </w:r>
      </w:hyperlink>
      <w:r w:rsidRPr="00D4743A">
        <w:rPr>
          <w:rFonts w:ascii="Arial" w:hAnsi="Arial" w:cs="Arial"/>
          <w:color w:val="00B050"/>
        </w:rPr>
        <w:t>, 1995 Symposium on Interactive 3D Graphics</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[6] J. J. </w:t>
      </w:r>
      <w:proofErr w:type="spellStart"/>
      <w:r w:rsidRPr="00D4743A">
        <w:rPr>
          <w:rFonts w:ascii="Arial" w:hAnsi="Arial" w:cs="Arial"/>
          <w:color w:val="00B050"/>
        </w:rPr>
        <w:t>LaViola</w:t>
      </w:r>
      <w:proofErr w:type="spellEnd"/>
      <w:r w:rsidRPr="00D4743A">
        <w:rPr>
          <w:rFonts w:ascii="Arial" w:hAnsi="Arial" w:cs="Arial"/>
          <w:color w:val="00B050"/>
        </w:rPr>
        <w:t xml:space="preserve"> Jr., D. A. </w:t>
      </w:r>
      <w:proofErr w:type="spellStart"/>
      <w:r w:rsidRPr="00D4743A">
        <w:rPr>
          <w:rFonts w:ascii="Arial" w:hAnsi="Arial" w:cs="Arial"/>
          <w:color w:val="00B050"/>
        </w:rPr>
        <w:t>Feliz</w:t>
      </w:r>
      <w:proofErr w:type="spellEnd"/>
      <w:r w:rsidRPr="00D4743A">
        <w:rPr>
          <w:rFonts w:ascii="Arial" w:hAnsi="Arial" w:cs="Arial"/>
          <w:color w:val="00B050"/>
        </w:rPr>
        <w:t xml:space="preserve">, D. F. Keefe, R. C. </w:t>
      </w:r>
      <w:proofErr w:type="spellStart"/>
      <w:r w:rsidRPr="00D4743A">
        <w:rPr>
          <w:rFonts w:ascii="Arial" w:hAnsi="Arial" w:cs="Arial"/>
          <w:color w:val="00B050"/>
        </w:rPr>
        <w:t>Zeleznik</w:t>
      </w:r>
      <w:proofErr w:type="spellEnd"/>
      <w:r w:rsidRPr="00D4743A">
        <w:rPr>
          <w:rFonts w:ascii="Arial" w:hAnsi="Arial" w:cs="Arial"/>
          <w:color w:val="00B050"/>
        </w:rPr>
        <w:t xml:space="preserve">. Hands-Free Multi-Scale Navigation in Virtual Environments. </w:t>
      </w:r>
      <w:r w:rsidRPr="00D4743A">
        <w:rPr>
          <w:rFonts w:ascii="Arial" w:hAnsi="Arial" w:cs="Arial"/>
          <w:i/>
          <w:color w:val="00B050"/>
        </w:rPr>
        <w:t>Brown University Department of Computer Science</w:t>
      </w:r>
      <w:r w:rsidRPr="00D4743A">
        <w:rPr>
          <w:rFonts w:ascii="Arial" w:hAnsi="Arial" w:cs="Arial"/>
          <w:color w:val="00B050"/>
        </w:rPr>
        <w:t>. ACM 2001 1-58113-292-1/01/01</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[7] G. A. </w:t>
      </w:r>
      <w:proofErr w:type="spellStart"/>
      <w:r w:rsidRPr="00D4743A">
        <w:rPr>
          <w:rFonts w:ascii="Arial" w:hAnsi="Arial" w:cs="Arial"/>
          <w:color w:val="00B050"/>
        </w:rPr>
        <w:t>Satalich</w:t>
      </w:r>
      <w:proofErr w:type="spellEnd"/>
      <w:r w:rsidRPr="00D4743A">
        <w:rPr>
          <w:rFonts w:ascii="Arial" w:hAnsi="Arial" w:cs="Arial"/>
          <w:color w:val="00B050"/>
        </w:rPr>
        <w:t>. Navigation and W</w:t>
      </w:r>
      <w:r w:rsidRPr="00D4743A">
        <w:rPr>
          <w:rFonts w:ascii="Arial" w:hAnsi="Arial" w:cs="Arial"/>
          <w:b/>
          <w:color w:val="00B050"/>
        </w:rPr>
        <w:t>ayfin</w:t>
      </w:r>
      <w:r w:rsidRPr="00D4743A">
        <w:rPr>
          <w:rFonts w:ascii="Arial" w:hAnsi="Arial" w:cs="Arial"/>
          <w:color w:val="00B050"/>
        </w:rPr>
        <w:t xml:space="preserve">ding in Virtual Reality: Finding the Proper Tools and Cues to Enhance Navigational Awareness. </w:t>
      </w:r>
      <w:r w:rsidRPr="00D4743A">
        <w:rPr>
          <w:rFonts w:ascii="Arial" w:hAnsi="Arial" w:cs="Arial"/>
          <w:i/>
          <w:color w:val="00B050"/>
        </w:rPr>
        <w:t>University of Washington.</w:t>
      </w:r>
    </w:p>
    <w:p w:rsidR="0088093E" w:rsidRPr="00D4743A" w:rsidRDefault="0088093E" w:rsidP="0088093E">
      <w:pPr>
        <w:pStyle w:val="BodyText"/>
        <w:rPr>
          <w:rFonts w:ascii="Arial" w:hAnsi="Arial" w:cs="Arial"/>
          <w:i/>
          <w:color w:val="00B050"/>
        </w:rPr>
      </w:pPr>
      <w:r w:rsidRPr="00D4743A">
        <w:rPr>
          <w:rFonts w:ascii="Arial" w:hAnsi="Arial" w:cs="Arial"/>
          <w:color w:val="00B050"/>
        </w:rPr>
        <w:t xml:space="preserve">[8] S. Frees, G. Drew Kessler. Precise and Rapid Interaction through Scaled Manipulation in Immersive. </w:t>
      </w:r>
      <w:r w:rsidRPr="00D4743A">
        <w:rPr>
          <w:rFonts w:ascii="Arial" w:hAnsi="Arial" w:cs="Arial"/>
          <w:i/>
          <w:color w:val="00B050"/>
        </w:rPr>
        <w:t>Virtual Environments. IEEE Virtual Reality 2005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[9] S. </w:t>
      </w:r>
      <w:proofErr w:type="spellStart"/>
      <w:r w:rsidRPr="00D4743A">
        <w:rPr>
          <w:rFonts w:ascii="Arial" w:hAnsi="Arial" w:cs="Arial"/>
          <w:color w:val="00B050"/>
        </w:rPr>
        <w:t>Regillus</w:t>
      </w:r>
      <w:proofErr w:type="spellEnd"/>
      <w:r w:rsidRPr="00D4743A">
        <w:rPr>
          <w:rFonts w:ascii="Arial" w:hAnsi="Arial" w:cs="Arial"/>
          <w:color w:val="00B050"/>
        </w:rPr>
        <w:t xml:space="preserve">, E. </w:t>
      </w:r>
      <w:proofErr w:type="spellStart"/>
      <w:r w:rsidRPr="00D4743A">
        <w:rPr>
          <w:rFonts w:ascii="Arial" w:hAnsi="Arial" w:cs="Arial"/>
          <w:color w:val="00B050"/>
        </w:rPr>
        <w:t>Folmer</w:t>
      </w:r>
      <w:proofErr w:type="spellEnd"/>
      <w:r w:rsidRPr="00D4743A">
        <w:rPr>
          <w:rFonts w:ascii="Arial" w:hAnsi="Arial" w:cs="Arial"/>
          <w:color w:val="00B050"/>
        </w:rPr>
        <w:t xml:space="preserve">. VR-STEP: Walking-in-Place using Inertial Sensing for Hands Free Navigation in Mobile VR Environments. </w:t>
      </w:r>
      <w:r w:rsidRPr="00D4743A">
        <w:rPr>
          <w:rFonts w:ascii="Arial" w:hAnsi="Arial" w:cs="Arial"/>
          <w:i/>
          <w:color w:val="00B050"/>
        </w:rPr>
        <w:t>University of Nevada</w:t>
      </w:r>
      <w:r w:rsidRPr="00D4743A">
        <w:rPr>
          <w:rFonts w:ascii="Arial" w:hAnsi="Arial" w:cs="Arial"/>
          <w:color w:val="00B050"/>
        </w:rPr>
        <w:t>. 2016 ACM. ISBN 978-1-4503-3362-7/16/05</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[10] M. Slater, M. </w:t>
      </w:r>
      <w:proofErr w:type="spellStart"/>
      <w:r w:rsidRPr="00D4743A">
        <w:rPr>
          <w:rFonts w:ascii="Arial" w:hAnsi="Arial" w:cs="Arial"/>
          <w:color w:val="00B050"/>
        </w:rPr>
        <w:t>Usoh</w:t>
      </w:r>
      <w:proofErr w:type="spellEnd"/>
      <w:r w:rsidRPr="00D4743A">
        <w:rPr>
          <w:rFonts w:ascii="Arial" w:hAnsi="Arial" w:cs="Arial"/>
          <w:color w:val="00B050"/>
        </w:rPr>
        <w:t xml:space="preserve">, A. Steed. Taking Steps: The Influence of a Walking Technique on Presence in Virtual Reality. </w:t>
      </w:r>
      <w:r w:rsidRPr="00D4743A">
        <w:rPr>
          <w:rFonts w:ascii="Arial" w:hAnsi="Arial" w:cs="Arial"/>
          <w:i/>
          <w:color w:val="00B050"/>
        </w:rPr>
        <w:t>University of London</w:t>
      </w:r>
      <w:r w:rsidRPr="00D4743A">
        <w:rPr>
          <w:rFonts w:ascii="Arial" w:hAnsi="Arial" w:cs="Arial"/>
          <w:color w:val="00B050"/>
        </w:rPr>
        <w:t>. 1995 ACM 1073-0516/95/0900-0201</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[11] D. A. Bowman, D. </w:t>
      </w:r>
      <w:proofErr w:type="spellStart"/>
      <w:r w:rsidRPr="00D4743A">
        <w:rPr>
          <w:rFonts w:ascii="Arial" w:hAnsi="Arial" w:cs="Arial"/>
          <w:color w:val="00B050"/>
        </w:rPr>
        <w:t>Kollder</w:t>
      </w:r>
      <w:proofErr w:type="spellEnd"/>
      <w:r w:rsidRPr="00D4743A">
        <w:rPr>
          <w:rFonts w:ascii="Arial" w:hAnsi="Arial" w:cs="Arial"/>
          <w:color w:val="00B050"/>
        </w:rPr>
        <w:t xml:space="preserve">, L. F. Hodges. Travel in Immersive Virtual Environments: An Evaluation of Viewpoint Motion Control Techniques. </w:t>
      </w:r>
      <w:r w:rsidRPr="00D4743A">
        <w:rPr>
          <w:rFonts w:ascii="Arial" w:hAnsi="Arial" w:cs="Arial"/>
          <w:i/>
          <w:color w:val="00B050"/>
        </w:rPr>
        <w:t xml:space="preserve">Georgia </w:t>
      </w:r>
      <w:proofErr w:type="spellStart"/>
      <w:r w:rsidRPr="00D4743A">
        <w:rPr>
          <w:rFonts w:ascii="Arial" w:hAnsi="Arial" w:cs="Arial"/>
          <w:i/>
          <w:color w:val="00B050"/>
        </w:rPr>
        <w:t>Institue</w:t>
      </w:r>
      <w:proofErr w:type="spellEnd"/>
      <w:r w:rsidRPr="00D4743A">
        <w:rPr>
          <w:rFonts w:ascii="Arial" w:hAnsi="Arial" w:cs="Arial"/>
          <w:i/>
          <w:color w:val="00B050"/>
        </w:rPr>
        <w:t xml:space="preserve"> of Technology.</w:t>
      </w:r>
      <w:r w:rsidRPr="00D4743A">
        <w:rPr>
          <w:rFonts w:ascii="Arial" w:hAnsi="Arial" w:cs="Arial"/>
          <w:color w:val="00B050"/>
        </w:rPr>
        <w:t xml:space="preserve"> 1997 IEEE</w:t>
      </w:r>
    </w:p>
    <w:p w:rsidR="0088093E" w:rsidRPr="00D4743A" w:rsidRDefault="0088093E" w:rsidP="0088093E">
      <w:pPr>
        <w:pStyle w:val="BodyText"/>
        <w:rPr>
          <w:rFonts w:ascii="Arial" w:hAnsi="Arial" w:cs="Arial"/>
          <w:color w:val="00B050"/>
        </w:rPr>
      </w:pPr>
      <w:r w:rsidRPr="00D4743A">
        <w:rPr>
          <w:rFonts w:ascii="Arial" w:hAnsi="Arial" w:cs="Arial"/>
          <w:color w:val="00B050"/>
        </w:rPr>
        <w:t xml:space="preserve">[12] M. </w:t>
      </w:r>
      <w:proofErr w:type="spellStart"/>
      <w:r w:rsidRPr="00D4743A">
        <w:rPr>
          <w:rFonts w:ascii="Arial" w:hAnsi="Arial" w:cs="Arial"/>
          <w:color w:val="00B050"/>
        </w:rPr>
        <w:t>Usoh</w:t>
      </w:r>
      <w:proofErr w:type="spellEnd"/>
      <w:r w:rsidRPr="00D4743A">
        <w:rPr>
          <w:rFonts w:ascii="Arial" w:hAnsi="Arial" w:cs="Arial"/>
          <w:color w:val="00B050"/>
        </w:rPr>
        <w:t>, K. Arthur, M. C. Whitton, R. Bastos, A. Steed, M. Slater, F. P. Brooks Jr. Walking &gt; Walking-in-Place &gt; Flying, in Virtual Environments. ACM 1999 0-201-48560-5/99/08</w:t>
      </w:r>
    </w:p>
    <w:p w:rsidR="0088093E" w:rsidRPr="00D4743A" w:rsidRDefault="0088093E" w:rsidP="0088093E">
      <w:pPr>
        <w:pStyle w:val="BodyText"/>
        <w:rPr>
          <w:rFonts w:ascii="Arial" w:hAnsi="Arial" w:cs="Arial"/>
          <w:color w:val="00B050"/>
        </w:rPr>
      </w:pPr>
    </w:p>
    <w:p w:rsidR="0088093E" w:rsidRPr="00825563" w:rsidRDefault="0088093E" w:rsidP="0088093E">
      <w:pPr>
        <w:pStyle w:val="Anhang2"/>
        <w:numPr>
          <w:ilvl w:val="0"/>
          <w:numId w:val="0"/>
        </w:numPr>
        <w:tabs>
          <w:tab w:val="left" w:pos="708"/>
        </w:tabs>
        <w:spacing w:before="100" w:beforeAutospacing="1"/>
        <w:rPr>
          <w:rFonts w:cs="Arial"/>
          <w:lang w:val="en-GB"/>
        </w:rPr>
      </w:pPr>
      <w:bookmarkStart w:id="269" w:name="_Toc472779946"/>
      <w:r w:rsidRPr="00825563">
        <w:rPr>
          <w:rFonts w:cs="Arial"/>
          <w:lang w:val="en-GB"/>
        </w:rPr>
        <w:t>L2.</w:t>
      </w:r>
      <w:r w:rsidRPr="00825563">
        <w:rPr>
          <w:rFonts w:cs="Arial"/>
          <w:lang w:val="en-GB"/>
        </w:rPr>
        <w:tab/>
        <w:t>Existing Projects</w:t>
      </w:r>
      <w:bookmarkEnd w:id="269"/>
    </w:p>
    <w:p w:rsidR="0088093E" w:rsidRPr="00D4743A" w:rsidRDefault="0088093E" w:rsidP="0088093E">
      <w:pPr>
        <w:pStyle w:val="BodyText"/>
        <w:rPr>
          <w:rFonts w:ascii="Arial" w:hAnsi="Arial" w:cs="Arial"/>
          <w:color w:val="00B050"/>
        </w:rPr>
      </w:pPr>
      <w:r w:rsidRPr="00D4743A">
        <w:rPr>
          <w:rFonts w:ascii="Arial" w:hAnsi="Arial" w:cs="Arial"/>
          <w:color w:val="00B050"/>
        </w:rPr>
        <w:lastRenderedPageBreak/>
        <w:t>We built up on an existing project, that already implemented movement methods, we decided to take over the teleportation method that was already implemented, and programmed our own additional navigation methods.</w:t>
      </w:r>
    </w:p>
    <w:p w:rsidR="0088093E" w:rsidRPr="00D4743A" w:rsidRDefault="0088093E" w:rsidP="0088093E">
      <w:pPr>
        <w:pStyle w:val="BodyText"/>
        <w:rPr>
          <w:rFonts w:ascii="Arial" w:hAnsi="Arial" w:cs="Arial"/>
          <w:color w:val="00B050"/>
        </w:rPr>
      </w:pPr>
      <w:r w:rsidRPr="00D4743A">
        <w:rPr>
          <w:rFonts w:ascii="Arial" w:hAnsi="Arial" w:cs="Arial"/>
          <w:color w:val="00B050"/>
        </w:rPr>
        <w:t>The project can be found under the following address:</w:t>
      </w:r>
    </w:p>
    <w:p w:rsidR="0088093E" w:rsidRPr="00D4743A" w:rsidRDefault="0088093E" w:rsidP="0088093E">
      <w:pPr>
        <w:pStyle w:val="BodyText"/>
        <w:rPr>
          <w:rFonts w:ascii="Arial" w:hAnsi="Arial" w:cs="Arial"/>
          <w:color w:val="00B050"/>
        </w:rPr>
      </w:pPr>
      <w:r w:rsidRPr="00D4743A">
        <w:rPr>
          <w:rFonts w:ascii="Arial" w:hAnsi="Arial" w:cs="Arial"/>
          <w:color w:val="00B050"/>
        </w:rPr>
        <w:t>https://bitbucket.org/mordentral/vrexppluginexample</w:t>
      </w:r>
    </w:p>
    <w:p w:rsidR="0088093E" w:rsidRPr="00825563" w:rsidRDefault="0088093E" w:rsidP="0088093E">
      <w:pPr>
        <w:pStyle w:val="Heading1"/>
        <w:rPr>
          <w:rFonts w:cs="Arial"/>
        </w:rPr>
      </w:pPr>
      <w:bookmarkStart w:id="270" w:name="_Toc472779947"/>
      <w:r w:rsidRPr="00825563">
        <w:rPr>
          <w:rFonts w:cs="Arial"/>
        </w:rPr>
        <w:lastRenderedPageBreak/>
        <w:t>Index of Figures</w:t>
      </w:r>
      <w:bookmarkEnd w:id="270"/>
    </w:p>
    <w:p w:rsidR="0088093E" w:rsidRPr="00825563" w:rsidRDefault="0088093E" w:rsidP="0088093E">
      <w:pPr>
        <w:pStyle w:val="Heading2"/>
        <w:numPr>
          <w:ilvl w:val="1"/>
          <w:numId w:val="30"/>
        </w:numPr>
        <w:ind w:left="578" w:hanging="578"/>
        <w:rPr>
          <w:rFonts w:cs="Arial"/>
        </w:rPr>
      </w:pPr>
      <w:bookmarkStart w:id="271" w:name="_Toc472779948"/>
      <w:r w:rsidRPr="00825563">
        <w:rPr>
          <w:rFonts w:cs="Arial"/>
        </w:rPr>
        <w:t>Figures</w:t>
      </w:r>
      <w:bookmarkEnd w:id="271"/>
    </w:p>
    <w:p w:rsidR="0088093E" w:rsidRPr="0088093E" w:rsidRDefault="0088093E" w:rsidP="0088093E">
      <w:pPr>
        <w:pStyle w:val="TableofFigures"/>
        <w:tabs>
          <w:tab w:val="right" w:leader="dot" w:pos="8777"/>
        </w:tabs>
        <w:rPr>
          <w:noProof/>
          <w:lang w:val="de-CH" w:eastAsia="de-CH"/>
        </w:rPr>
      </w:pPr>
      <w:r w:rsidRPr="00825563">
        <w:rPr>
          <w:rFonts w:cs="Arial"/>
          <w:color w:val="FF0000"/>
          <w:spacing w:val="-5"/>
        </w:rPr>
        <w:fldChar w:fldCharType="begin"/>
      </w:r>
      <w:r w:rsidRPr="00825563">
        <w:rPr>
          <w:rFonts w:cs="Arial"/>
          <w:color w:val="FF0000"/>
        </w:rPr>
        <w:instrText xml:space="preserve"> TOC \h \z \c "Figure" </w:instrText>
      </w:r>
      <w:r w:rsidRPr="00825563">
        <w:rPr>
          <w:rFonts w:cs="Arial"/>
          <w:color w:val="FF0000"/>
          <w:spacing w:val="-5"/>
        </w:rPr>
        <w:fldChar w:fldCharType="separate"/>
      </w:r>
      <w:hyperlink w:anchor="_Toc472766988" w:history="1">
        <w:r w:rsidRPr="00947553">
          <w:rPr>
            <w:rStyle w:val="Hyperlink"/>
            <w:rFonts w:cs="Arial"/>
            <w:noProof/>
          </w:rPr>
          <w:t>Figure 1 - Walking in place concept draft</w:t>
        </w:r>
        <w:r>
          <w:rPr>
            <w:noProof/>
            <w:webHidden/>
          </w:rPr>
          <w:tab/>
        </w:r>
        <w:r>
          <w:rPr>
            <w:noProof/>
            <w:webHidden/>
          </w:rPr>
          <w:fldChar w:fldCharType="begin"/>
        </w:r>
        <w:r>
          <w:rPr>
            <w:noProof/>
            <w:webHidden/>
          </w:rPr>
          <w:instrText xml:space="preserve"> PAGEREF _Toc472766988 \h </w:instrText>
        </w:r>
        <w:r>
          <w:rPr>
            <w:noProof/>
            <w:webHidden/>
          </w:rPr>
        </w:r>
        <w:r>
          <w:rPr>
            <w:noProof/>
            <w:webHidden/>
          </w:rPr>
          <w:fldChar w:fldCharType="separate"/>
        </w:r>
        <w:r>
          <w:rPr>
            <w:noProof/>
            <w:webHidden/>
          </w:rPr>
          <w:t>14</w:t>
        </w:r>
        <w:r>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89" w:history="1">
        <w:r w:rsidR="0088093E" w:rsidRPr="00947553">
          <w:rPr>
            <w:rStyle w:val="Hyperlink"/>
            <w:rFonts w:cs="Arial"/>
            <w:noProof/>
          </w:rPr>
          <w:t>Figure 2 - Scaled walking concept draft</w:t>
        </w:r>
        <w:r w:rsidR="0088093E">
          <w:rPr>
            <w:noProof/>
            <w:webHidden/>
          </w:rPr>
          <w:tab/>
        </w:r>
        <w:r w:rsidR="0088093E">
          <w:rPr>
            <w:noProof/>
            <w:webHidden/>
          </w:rPr>
          <w:fldChar w:fldCharType="begin"/>
        </w:r>
        <w:r w:rsidR="0088093E">
          <w:rPr>
            <w:noProof/>
            <w:webHidden/>
          </w:rPr>
          <w:instrText xml:space="preserve"> PAGEREF _Toc472766989 \h </w:instrText>
        </w:r>
        <w:r w:rsidR="0088093E">
          <w:rPr>
            <w:noProof/>
            <w:webHidden/>
          </w:rPr>
        </w:r>
        <w:r w:rsidR="0088093E">
          <w:rPr>
            <w:noProof/>
            <w:webHidden/>
          </w:rPr>
          <w:fldChar w:fldCharType="separate"/>
        </w:r>
        <w:r w:rsidR="0088093E">
          <w:rPr>
            <w:noProof/>
            <w:webHidden/>
          </w:rPr>
          <w:t>15</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0" w:history="1">
        <w:r w:rsidR="0088093E" w:rsidRPr="00947553">
          <w:rPr>
            <w:rStyle w:val="Hyperlink"/>
            <w:rFonts w:cs="Arial"/>
            <w:noProof/>
          </w:rPr>
          <w:t>Figure 3 - Walking by leaning concept draft</w:t>
        </w:r>
        <w:r w:rsidR="0088093E">
          <w:rPr>
            <w:noProof/>
            <w:webHidden/>
          </w:rPr>
          <w:tab/>
        </w:r>
        <w:r w:rsidR="0088093E">
          <w:rPr>
            <w:noProof/>
            <w:webHidden/>
          </w:rPr>
          <w:fldChar w:fldCharType="begin"/>
        </w:r>
        <w:r w:rsidR="0088093E">
          <w:rPr>
            <w:noProof/>
            <w:webHidden/>
          </w:rPr>
          <w:instrText xml:space="preserve"> PAGEREF _Toc472766990 \h </w:instrText>
        </w:r>
        <w:r w:rsidR="0088093E">
          <w:rPr>
            <w:noProof/>
            <w:webHidden/>
          </w:rPr>
        </w:r>
        <w:r w:rsidR="0088093E">
          <w:rPr>
            <w:noProof/>
            <w:webHidden/>
          </w:rPr>
          <w:fldChar w:fldCharType="separate"/>
        </w:r>
        <w:r w:rsidR="0088093E">
          <w:rPr>
            <w:noProof/>
            <w:webHidden/>
          </w:rPr>
          <w:t>16</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1" w:history="1">
        <w:r w:rsidR="0088093E" w:rsidRPr="00947553">
          <w:rPr>
            <w:rStyle w:val="Hyperlink"/>
            <w:rFonts w:cs="Arial"/>
            <w:noProof/>
          </w:rPr>
          <w:t>Figure 4 - Jumping concept draft</w:t>
        </w:r>
        <w:r w:rsidR="0088093E">
          <w:rPr>
            <w:noProof/>
            <w:webHidden/>
          </w:rPr>
          <w:tab/>
        </w:r>
        <w:r w:rsidR="0088093E">
          <w:rPr>
            <w:noProof/>
            <w:webHidden/>
          </w:rPr>
          <w:fldChar w:fldCharType="begin"/>
        </w:r>
        <w:r w:rsidR="0088093E">
          <w:rPr>
            <w:noProof/>
            <w:webHidden/>
          </w:rPr>
          <w:instrText xml:space="preserve"> PAGEREF _Toc472766991 \h </w:instrText>
        </w:r>
        <w:r w:rsidR="0088093E">
          <w:rPr>
            <w:noProof/>
            <w:webHidden/>
          </w:rPr>
        </w:r>
        <w:r w:rsidR="0088093E">
          <w:rPr>
            <w:noProof/>
            <w:webHidden/>
          </w:rPr>
          <w:fldChar w:fldCharType="separate"/>
        </w:r>
        <w:r w:rsidR="0088093E">
          <w:rPr>
            <w:noProof/>
            <w:webHidden/>
          </w:rPr>
          <w:t>17</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2" w:history="1">
        <w:r w:rsidR="0088093E" w:rsidRPr="00947553">
          <w:rPr>
            <w:rStyle w:val="Hyperlink"/>
            <w:noProof/>
          </w:rPr>
          <w:t>Figure 5 - Testmap Ease of Learning</w:t>
        </w:r>
        <w:r w:rsidR="0088093E">
          <w:rPr>
            <w:noProof/>
            <w:webHidden/>
          </w:rPr>
          <w:tab/>
        </w:r>
        <w:r w:rsidR="0088093E">
          <w:rPr>
            <w:noProof/>
            <w:webHidden/>
          </w:rPr>
          <w:fldChar w:fldCharType="begin"/>
        </w:r>
        <w:r w:rsidR="0088093E">
          <w:rPr>
            <w:noProof/>
            <w:webHidden/>
          </w:rPr>
          <w:instrText xml:space="preserve"> PAGEREF _Toc472766992 \h </w:instrText>
        </w:r>
        <w:r w:rsidR="0088093E">
          <w:rPr>
            <w:noProof/>
            <w:webHidden/>
          </w:rPr>
        </w:r>
        <w:r w:rsidR="0088093E">
          <w:rPr>
            <w:noProof/>
            <w:webHidden/>
          </w:rPr>
          <w:fldChar w:fldCharType="separate"/>
        </w:r>
        <w:r w:rsidR="0088093E">
          <w:rPr>
            <w:noProof/>
            <w:webHidden/>
          </w:rPr>
          <w:t>18</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3" w:history="1">
        <w:r w:rsidR="0088093E" w:rsidRPr="00947553">
          <w:rPr>
            <w:rStyle w:val="Hyperlink"/>
            <w:noProof/>
            <w:lang w:val="en-US"/>
          </w:rPr>
          <w:t>Figure 6 - Testmap Pick &amp; Place</w:t>
        </w:r>
        <w:r w:rsidR="0088093E">
          <w:rPr>
            <w:noProof/>
            <w:webHidden/>
          </w:rPr>
          <w:tab/>
        </w:r>
        <w:r w:rsidR="0088093E">
          <w:rPr>
            <w:noProof/>
            <w:webHidden/>
          </w:rPr>
          <w:fldChar w:fldCharType="begin"/>
        </w:r>
        <w:r w:rsidR="0088093E">
          <w:rPr>
            <w:noProof/>
            <w:webHidden/>
          </w:rPr>
          <w:instrText xml:space="preserve"> PAGEREF _Toc472766993 \h </w:instrText>
        </w:r>
        <w:r w:rsidR="0088093E">
          <w:rPr>
            <w:noProof/>
            <w:webHidden/>
          </w:rPr>
        </w:r>
        <w:r w:rsidR="0088093E">
          <w:rPr>
            <w:noProof/>
            <w:webHidden/>
          </w:rPr>
          <w:fldChar w:fldCharType="separate"/>
        </w:r>
        <w:r w:rsidR="0088093E">
          <w:rPr>
            <w:noProof/>
            <w:webHidden/>
          </w:rPr>
          <w:t>21</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4" w:history="1">
        <w:r w:rsidR="0088093E" w:rsidRPr="00947553">
          <w:rPr>
            <w:rStyle w:val="Hyperlink"/>
            <w:noProof/>
            <w:lang w:val="en-US"/>
          </w:rPr>
          <w:t>Figure 7 - Testmap Jump'n'Run</w:t>
        </w:r>
        <w:r w:rsidR="0088093E">
          <w:rPr>
            <w:noProof/>
            <w:webHidden/>
          </w:rPr>
          <w:tab/>
        </w:r>
        <w:r w:rsidR="0088093E">
          <w:rPr>
            <w:noProof/>
            <w:webHidden/>
          </w:rPr>
          <w:fldChar w:fldCharType="begin"/>
        </w:r>
        <w:r w:rsidR="0088093E">
          <w:rPr>
            <w:noProof/>
            <w:webHidden/>
          </w:rPr>
          <w:instrText xml:space="preserve"> PAGEREF _Toc472766994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25563" w:rsidRDefault="0088093E" w:rsidP="0088093E">
      <w:pPr>
        <w:pStyle w:val="Heading2"/>
        <w:numPr>
          <w:ilvl w:val="1"/>
          <w:numId w:val="30"/>
        </w:numPr>
        <w:ind w:left="578" w:hanging="578"/>
        <w:rPr>
          <w:rFonts w:cs="Arial"/>
        </w:rPr>
      </w:pPr>
      <w:r w:rsidRPr="00825563">
        <w:rPr>
          <w:rFonts w:cs="Arial"/>
        </w:rPr>
        <w:fldChar w:fldCharType="end"/>
      </w:r>
      <w:bookmarkStart w:id="272" w:name="_Toc472779949"/>
      <w:proofErr w:type="spellStart"/>
      <w:r w:rsidRPr="00825563">
        <w:rPr>
          <w:rFonts w:cs="Arial"/>
        </w:rPr>
        <w:t>Chartpairs</w:t>
      </w:r>
      <w:bookmarkEnd w:id="272"/>
      <w:proofErr w:type="spellEnd"/>
    </w:p>
    <w:p w:rsidR="0088093E" w:rsidRPr="0088093E" w:rsidRDefault="0088093E" w:rsidP="0088093E">
      <w:pPr>
        <w:pStyle w:val="TableofFigures"/>
        <w:tabs>
          <w:tab w:val="right" w:leader="dot" w:pos="8777"/>
        </w:tabs>
        <w:rPr>
          <w:noProof/>
          <w:lang w:val="de-CH" w:eastAsia="de-CH"/>
        </w:rPr>
      </w:pPr>
      <w:r w:rsidRPr="00825563">
        <w:rPr>
          <w:rFonts w:cs="Arial"/>
          <w:color w:val="FF0000"/>
        </w:rPr>
        <w:fldChar w:fldCharType="begin"/>
      </w:r>
      <w:r w:rsidRPr="00825563">
        <w:rPr>
          <w:rFonts w:cs="Arial"/>
          <w:color w:val="FF0000"/>
        </w:rPr>
        <w:instrText xml:space="preserve"> TOC \h \z \c "Chartpair" </w:instrText>
      </w:r>
      <w:r w:rsidRPr="00825563">
        <w:rPr>
          <w:rFonts w:cs="Arial"/>
          <w:color w:val="FF0000"/>
        </w:rPr>
        <w:fldChar w:fldCharType="separate"/>
      </w:r>
      <w:hyperlink w:anchor="_Toc472766995" w:history="1">
        <w:r w:rsidRPr="0032429B">
          <w:rPr>
            <w:rStyle w:val="Hyperlink"/>
            <w:rFonts w:cs="Arial"/>
            <w:noProof/>
          </w:rPr>
          <w:t>Chartpair 1 - EoL Teleport</w:t>
        </w:r>
        <w:r>
          <w:rPr>
            <w:noProof/>
            <w:webHidden/>
          </w:rPr>
          <w:tab/>
        </w:r>
        <w:r>
          <w:rPr>
            <w:noProof/>
            <w:webHidden/>
          </w:rPr>
          <w:fldChar w:fldCharType="begin"/>
        </w:r>
        <w:r>
          <w:rPr>
            <w:noProof/>
            <w:webHidden/>
          </w:rPr>
          <w:instrText xml:space="preserve"> PAGEREF _Toc472766995 \h </w:instrText>
        </w:r>
        <w:r>
          <w:rPr>
            <w:noProof/>
            <w:webHidden/>
          </w:rPr>
        </w:r>
        <w:r>
          <w:rPr>
            <w:noProof/>
            <w:webHidden/>
          </w:rPr>
          <w:fldChar w:fldCharType="separate"/>
        </w:r>
        <w:r>
          <w:rPr>
            <w:noProof/>
            <w:webHidden/>
          </w:rPr>
          <w:t>19</w:t>
        </w:r>
        <w:r>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6" w:history="1">
        <w:r w:rsidR="0088093E" w:rsidRPr="0032429B">
          <w:rPr>
            <w:rStyle w:val="Hyperlink"/>
            <w:rFonts w:cs="Arial"/>
            <w:noProof/>
          </w:rPr>
          <w:t>Chartpair 2 - EoL Jumping</w:t>
        </w:r>
        <w:r w:rsidR="0088093E">
          <w:rPr>
            <w:noProof/>
            <w:webHidden/>
          </w:rPr>
          <w:tab/>
        </w:r>
        <w:r w:rsidR="0088093E">
          <w:rPr>
            <w:noProof/>
            <w:webHidden/>
          </w:rPr>
          <w:fldChar w:fldCharType="begin"/>
        </w:r>
        <w:r w:rsidR="0088093E">
          <w:rPr>
            <w:noProof/>
            <w:webHidden/>
          </w:rPr>
          <w:instrText xml:space="preserve"> PAGEREF _Toc472766996 \h </w:instrText>
        </w:r>
        <w:r w:rsidR="0088093E">
          <w:rPr>
            <w:noProof/>
            <w:webHidden/>
          </w:rPr>
        </w:r>
        <w:r w:rsidR="0088093E">
          <w:rPr>
            <w:noProof/>
            <w:webHidden/>
          </w:rPr>
          <w:fldChar w:fldCharType="separate"/>
        </w:r>
        <w:r w:rsidR="0088093E">
          <w:rPr>
            <w:noProof/>
            <w:webHidden/>
          </w:rPr>
          <w:t>19</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7" w:history="1">
        <w:r w:rsidR="0088093E" w:rsidRPr="0032429B">
          <w:rPr>
            <w:rStyle w:val="Hyperlink"/>
            <w:rFonts w:cs="Arial"/>
            <w:noProof/>
          </w:rPr>
          <w:t>Chartpair 3 - EoL Walking in Place</w:t>
        </w:r>
        <w:r w:rsidR="0088093E">
          <w:rPr>
            <w:noProof/>
            <w:webHidden/>
          </w:rPr>
          <w:tab/>
        </w:r>
        <w:r w:rsidR="0088093E">
          <w:rPr>
            <w:noProof/>
            <w:webHidden/>
          </w:rPr>
          <w:fldChar w:fldCharType="begin"/>
        </w:r>
        <w:r w:rsidR="0088093E">
          <w:rPr>
            <w:noProof/>
            <w:webHidden/>
          </w:rPr>
          <w:instrText xml:space="preserve"> PAGEREF _Toc472766997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8" w:history="1">
        <w:r w:rsidR="0088093E" w:rsidRPr="0032429B">
          <w:rPr>
            <w:rStyle w:val="Hyperlink"/>
            <w:rFonts w:cs="Arial"/>
            <w:noProof/>
          </w:rPr>
          <w:t>Chartpair 4 - EoL Walking by Leaning</w:t>
        </w:r>
        <w:r w:rsidR="0088093E">
          <w:rPr>
            <w:noProof/>
            <w:webHidden/>
          </w:rPr>
          <w:tab/>
        </w:r>
        <w:r w:rsidR="0088093E">
          <w:rPr>
            <w:noProof/>
            <w:webHidden/>
          </w:rPr>
          <w:fldChar w:fldCharType="begin"/>
        </w:r>
        <w:r w:rsidR="0088093E">
          <w:rPr>
            <w:noProof/>
            <w:webHidden/>
          </w:rPr>
          <w:instrText xml:space="preserve"> PAGEREF _Toc472766998 \h </w:instrText>
        </w:r>
        <w:r w:rsidR="0088093E">
          <w:rPr>
            <w:noProof/>
            <w:webHidden/>
          </w:rPr>
        </w:r>
        <w:r w:rsidR="0088093E">
          <w:rPr>
            <w:noProof/>
            <w:webHidden/>
          </w:rPr>
          <w:fldChar w:fldCharType="separate"/>
        </w:r>
        <w:r w:rsidR="0088093E">
          <w:rPr>
            <w:noProof/>
            <w:webHidden/>
          </w:rPr>
          <w:t>20</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6999" w:history="1">
        <w:r w:rsidR="0088093E" w:rsidRPr="0032429B">
          <w:rPr>
            <w:rStyle w:val="Hyperlink"/>
            <w:rFonts w:cs="Arial"/>
            <w:noProof/>
          </w:rPr>
          <w:t>Chartpair 5 - P&amp;P Teleport Time</w:t>
        </w:r>
        <w:r w:rsidR="0088093E">
          <w:rPr>
            <w:noProof/>
            <w:webHidden/>
          </w:rPr>
          <w:tab/>
        </w:r>
        <w:r w:rsidR="0088093E">
          <w:rPr>
            <w:noProof/>
            <w:webHidden/>
          </w:rPr>
          <w:fldChar w:fldCharType="begin"/>
        </w:r>
        <w:r w:rsidR="0088093E">
          <w:rPr>
            <w:noProof/>
            <w:webHidden/>
          </w:rPr>
          <w:instrText xml:space="preserve"> PAGEREF _Toc472766999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0" w:history="1">
        <w:r w:rsidR="0088093E" w:rsidRPr="0032429B">
          <w:rPr>
            <w:rStyle w:val="Hyperlink"/>
            <w:rFonts w:cs="Arial"/>
            <w:noProof/>
          </w:rPr>
          <w:t>Chartpair 6 - P&amp;P Teleport Objects</w:t>
        </w:r>
        <w:r w:rsidR="0088093E">
          <w:rPr>
            <w:noProof/>
            <w:webHidden/>
          </w:rPr>
          <w:tab/>
        </w:r>
        <w:r w:rsidR="0088093E">
          <w:rPr>
            <w:noProof/>
            <w:webHidden/>
          </w:rPr>
          <w:fldChar w:fldCharType="begin"/>
        </w:r>
        <w:r w:rsidR="0088093E">
          <w:rPr>
            <w:noProof/>
            <w:webHidden/>
          </w:rPr>
          <w:instrText xml:space="preserve"> PAGEREF _Toc472767000 \h </w:instrText>
        </w:r>
        <w:r w:rsidR="0088093E">
          <w:rPr>
            <w:noProof/>
            <w:webHidden/>
          </w:rPr>
        </w:r>
        <w:r w:rsidR="0088093E">
          <w:rPr>
            <w:noProof/>
            <w:webHidden/>
          </w:rPr>
          <w:fldChar w:fldCharType="separate"/>
        </w:r>
        <w:r w:rsidR="0088093E">
          <w:rPr>
            <w:noProof/>
            <w:webHidden/>
          </w:rPr>
          <w:t>22</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1" w:history="1">
        <w:r w:rsidR="0088093E" w:rsidRPr="0032429B">
          <w:rPr>
            <w:rStyle w:val="Hyperlink"/>
            <w:rFonts w:cs="Arial"/>
            <w:noProof/>
          </w:rPr>
          <w:t>Chartpair 7 - P&amp;P Jumping Time</w:t>
        </w:r>
        <w:r w:rsidR="0088093E">
          <w:rPr>
            <w:noProof/>
            <w:webHidden/>
          </w:rPr>
          <w:tab/>
        </w:r>
        <w:r w:rsidR="0088093E">
          <w:rPr>
            <w:noProof/>
            <w:webHidden/>
          </w:rPr>
          <w:fldChar w:fldCharType="begin"/>
        </w:r>
        <w:r w:rsidR="0088093E">
          <w:rPr>
            <w:noProof/>
            <w:webHidden/>
          </w:rPr>
          <w:instrText xml:space="preserve"> PAGEREF _Toc472767001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2" w:history="1">
        <w:r w:rsidR="0088093E" w:rsidRPr="0032429B">
          <w:rPr>
            <w:rStyle w:val="Hyperlink"/>
            <w:rFonts w:cs="Arial"/>
            <w:noProof/>
          </w:rPr>
          <w:t>Chartpair 8 - P&amp;P Jumping Objects</w:t>
        </w:r>
        <w:r w:rsidR="0088093E">
          <w:rPr>
            <w:noProof/>
            <w:webHidden/>
          </w:rPr>
          <w:tab/>
        </w:r>
        <w:r w:rsidR="0088093E">
          <w:rPr>
            <w:noProof/>
            <w:webHidden/>
          </w:rPr>
          <w:fldChar w:fldCharType="begin"/>
        </w:r>
        <w:r w:rsidR="0088093E">
          <w:rPr>
            <w:noProof/>
            <w:webHidden/>
          </w:rPr>
          <w:instrText xml:space="preserve"> PAGEREF _Toc472767002 \h </w:instrText>
        </w:r>
        <w:r w:rsidR="0088093E">
          <w:rPr>
            <w:noProof/>
            <w:webHidden/>
          </w:rPr>
        </w:r>
        <w:r w:rsidR="0088093E">
          <w:rPr>
            <w:noProof/>
            <w:webHidden/>
          </w:rPr>
          <w:fldChar w:fldCharType="separate"/>
        </w:r>
        <w:r w:rsidR="0088093E">
          <w:rPr>
            <w:noProof/>
            <w:webHidden/>
          </w:rPr>
          <w:t>23</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3" w:history="1">
        <w:r w:rsidR="0088093E" w:rsidRPr="0032429B">
          <w:rPr>
            <w:rStyle w:val="Hyperlink"/>
            <w:rFonts w:cs="Arial"/>
            <w:noProof/>
          </w:rPr>
          <w:t>Chartpair 9 - P&amp;P Walking in Place Time</w:t>
        </w:r>
        <w:r w:rsidR="0088093E">
          <w:rPr>
            <w:noProof/>
            <w:webHidden/>
          </w:rPr>
          <w:tab/>
        </w:r>
        <w:r w:rsidR="0088093E">
          <w:rPr>
            <w:noProof/>
            <w:webHidden/>
          </w:rPr>
          <w:fldChar w:fldCharType="begin"/>
        </w:r>
        <w:r w:rsidR="0088093E">
          <w:rPr>
            <w:noProof/>
            <w:webHidden/>
          </w:rPr>
          <w:instrText xml:space="preserve"> PAGEREF _Toc472767003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4" w:history="1">
        <w:r w:rsidR="0088093E" w:rsidRPr="0032429B">
          <w:rPr>
            <w:rStyle w:val="Hyperlink"/>
            <w:rFonts w:cs="Arial"/>
            <w:noProof/>
          </w:rPr>
          <w:t>Chartpair 10 - P&amp;P Walking in Place Objects</w:t>
        </w:r>
        <w:r w:rsidR="0088093E">
          <w:rPr>
            <w:noProof/>
            <w:webHidden/>
          </w:rPr>
          <w:tab/>
        </w:r>
        <w:r w:rsidR="0088093E">
          <w:rPr>
            <w:noProof/>
            <w:webHidden/>
          </w:rPr>
          <w:fldChar w:fldCharType="begin"/>
        </w:r>
        <w:r w:rsidR="0088093E">
          <w:rPr>
            <w:noProof/>
            <w:webHidden/>
          </w:rPr>
          <w:instrText xml:space="preserve"> PAGEREF _Toc472767004 \h </w:instrText>
        </w:r>
        <w:r w:rsidR="0088093E">
          <w:rPr>
            <w:noProof/>
            <w:webHidden/>
          </w:rPr>
        </w:r>
        <w:r w:rsidR="0088093E">
          <w:rPr>
            <w:noProof/>
            <w:webHidden/>
          </w:rPr>
          <w:fldChar w:fldCharType="separate"/>
        </w:r>
        <w:r w:rsidR="0088093E">
          <w:rPr>
            <w:noProof/>
            <w:webHidden/>
          </w:rPr>
          <w:t>24</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5" w:history="1">
        <w:r w:rsidR="0088093E" w:rsidRPr="0032429B">
          <w:rPr>
            <w:rStyle w:val="Hyperlink"/>
            <w:rFonts w:cs="Arial"/>
            <w:noProof/>
          </w:rPr>
          <w:t>Chartpair 11 - P&amp;P Walking by Leaning Time</w:t>
        </w:r>
        <w:r w:rsidR="0088093E">
          <w:rPr>
            <w:noProof/>
            <w:webHidden/>
          </w:rPr>
          <w:tab/>
        </w:r>
        <w:r w:rsidR="0088093E">
          <w:rPr>
            <w:noProof/>
            <w:webHidden/>
          </w:rPr>
          <w:fldChar w:fldCharType="begin"/>
        </w:r>
        <w:r w:rsidR="0088093E">
          <w:rPr>
            <w:noProof/>
            <w:webHidden/>
          </w:rPr>
          <w:instrText xml:space="preserve"> PAGEREF _Toc472767005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6" w:history="1">
        <w:r w:rsidR="0088093E" w:rsidRPr="0032429B">
          <w:rPr>
            <w:rStyle w:val="Hyperlink"/>
            <w:rFonts w:cs="Arial"/>
            <w:noProof/>
          </w:rPr>
          <w:t>Chartpair 12 - P&amp;P Walking by Leaning Objects</w:t>
        </w:r>
        <w:r w:rsidR="0088093E">
          <w:rPr>
            <w:noProof/>
            <w:webHidden/>
          </w:rPr>
          <w:tab/>
        </w:r>
        <w:r w:rsidR="0088093E">
          <w:rPr>
            <w:noProof/>
            <w:webHidden/>
          </w:rPr>
          <w:fldChar w:fldCharType="begin"/>
        </w:r>
        <w:r w:rsidR="0088093E">
          <w:rPr>
            <w:noProof/>
            <w:webHidden/>
          </w:rPr>
          <w:instrText xml:space="preserve"> PAGEREF _Toc472767006 \h </w:instrText>
        </w:r>
        <w:r w:rsidR="0088093E">
          <w:rPr>
            <w:noProof/>
            <w:webHidden/>
          </w:rPr>
        </w:r>
        <w:r w:rsidR="0088093E">
          <w:rPr>
            <w:noProof/>
            <w:webHidden/>
          </w:rPr>
          <w:fldChar w:fldCharType="separate"/>
        </w:r>
        <w:r w:rsidR="0088093E">
          <w:rPr>
            <w:noProof/>
            <w:webHidden/>
          </w:rPr>
          <w:t>25</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7" w:history="1">
        <w:r w:rsidR="0088093E" w:rsidRPr="0032429B">
          <w:rPr>
            <w:rStyle w:val="Hyperlink"/>
            <w:rFonts w:cs="Arial"/>
            <w:noProof/>
          </w:rPr>
          <w:t>Chartpair 13 - JnR Teleport Time</w:t>
        </w:r>
        <w:r w:rsidR="0088093E">
          <w:rPr>
            <w:noProof/>
            <w:webHidden/>
          </w:rPr>
          <w:tab/>
        </w:r>
        <w:r w:rsidR="0088093E">
          <w:rPr>
            <w:noProof/>
            <w:webHidden/>
          </w:rPr>
          <w:fldChar w:fldCharType="begin"/>
        </w:r>
        <w:r w:rsidR="0088093E">
          <w:rPr>
            <w:noProof/>
            <w:webHidden/>
          </w:rPr>
          <w:instrText xml:space="preserve"> PAGEREF _Toc472767007 \h </w:instrText>
        </w:r>
        <w:r w:rsidR="0088093E">
          <w:rPr>
            <w:noProof/>
            <w:webHidden/>
          </w:rPr>
        </w:r>
        <w:r w:rsidR="0088093E">
          <w:rPr>
            <w:noProof/>
            <w:webHidden/>
          </w:rPr>
          <w:fldChar w:fldCharType="separate"/>
        </w:r>
        <w:r w:rsidR="0088093E">
          <w:rPr>
            <w:noProof/>
            <w:webHidden/>
          </w:rPr>
          <w:t>26</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8" w:history="1">
        <w:r w:rsidR="0088093E" w:rsidRPr="0032429B">
          <w:rPr>
            <w:rStyle w:val="Hyperlink"/>
            <w:rFonts w:cs="Arial"/>
            <w:noProof/>
          </w:rPr>
          <w:t>Chartpair 14 - JnR Teleport Accuracy</w:t>
        </w:r>
        <w:r w:rsidR="0088093E">
          <w:rPr>
            <w:noProof/>
            <w:webHidden/>
          </w:rPr>
          <w:tab/>
        </w:r>
        <w:r w:rsidR="0088093E">
          <w:rPr>
            <w:noProof/>
            <w:webHidden/>
          </w:rPr>
          <w:fldChar w:fldCharType="begin"/>
        </w:r>
        <w:r w:rsidR="0088093E">
          <w:rPr>
            <w:noProof/>
            <w:webHidden/>
          </w:rPr>
          <w:instrText xml:space="preserve"> PAGEREF _Toc472767008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09" w:history="1">
        <w:r w:rsidR="0088093E" w:rsidRPr="0032429B">
          <w:rPr>
            <w:rStyle w:val="Hyperlink"/>
            <w:rFonts w:cs="Arial"/>
            <w:noProof/>
          </w:rPr>
          <w:t>Chartpair 15 - JnR Teleport Presence</w:t>
        </w:r>
        <w:r w:rsidR="0088093E">
          <w:rPr>
            <w:noProof/>
            <w:webHidden/>
          </w:rPr>
          <w:tab/>
        </w:r>
        <w:r w:rsidR="0088093E">
          <w:rPr>
            <w:noProof/>
            <w:webHidden/>
          </w:rPr>
          <w:fldChar w:fldCharType="begin"/>
        </w:r>
        <w:r w:rsidR="0088093E">
          <w:rPr>
            <w:noProof/>
            <w:webHidden/>
          </w:rPr>
          <w:instrText xml:space="preserve"> PAGEREF _Toc472767009 \h </w:instrText>
        </w:r>
        <w:r w:rsidR="0088093E">
          <w:rPr>
            <w:noProof/>
            <w:webHidden/>
          </w:rPr>
        </w:r>
        <w:r w:rsidR="0088093E">
          <w:rPr>
            <w:noProof/>
            <w:webHidden/>
          </w:rPr>
          <w:fldChar w:fldCharType="separate"/>
        </w:r>
        <w:r w:rsidR="0088093E">
          <w:rPr>
            <w:noProof/>
            <w:webHidden/>
          </w:rPr>
          <w:t>27</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10" w:history="1">
        <w:r w:rsidR="0088093E" w:rsidRPr="0032429B">
          <w:rPr>
            <w:rStyle w:val="Hyperlink"/>
            <w:rFonts w:cs="Arial"/>
            <w:noProof/>
          </w:rPr>
          <w:t>Chartpair 16 - JnR Jumping Time</w:t>
        </w:r>
        <w:r w:rsidR="0088093E">
          <w:rPr>
            <w:noProof/>
            <w:webHidden/>
          </w:rPr>
          <w:tab/>
        </w:r>
        <w:r w:rsidR="0088093E">
          <w:rPr>
            <w:noProof/>
            <w:webHidden/>
          </w:rPr>
          <w:fldChar w:fldCharType="begin"/>
        </w:r>
        <w:r w:rsidR="0088093E">
          <w:rPr>
            <w:noProof/>
            <w:webHidden/>
          </w:rPr>
          <w:instrText xml:space="preserve"> PAGEREF _Toc472767010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11" w:history="1">
        <w:r w:rsidR="0088093E" w:rsidRPr="0032429B">
          <w:rPr>
            <w:rStyle w:val="Hyperlink"/>
            <w:rFonts w:cs="Arial"/>
            <w:noProof/>
          </w:rPr>
          <w:t>Chartpair 17 - JnR Jumping Accuracy</w:t>
        </w:r>
        <w:r w:rsidR="0088093E">
          <w:rPr>
            <w:noProof/>
            <w:webHidden/>
          </w:rPr>
          <w:tab/>
        </w:r>
        <w:r w:rsidR="0088093E">
          <w:rPr>
            <w:noProof/>
            <w:webHidden/>
          </w:rPr>
          <w:fldChar w:fldCharType="begin"/>
        </w:r>
        <w:r w:rsidR="0088093E">
          <w:rPr>
            <w:noProof/>
            <w:webHidden/>
          </w:rPr>
          <w:instrText xml:space="preserve"> PAGEREF _Toc472767011 \h </w:instrText>
        </w:r>
        <w:r w:rsidR="0088093E">
          <w:rPr>
            <w:noProof/>
            <w:webHidden/>
          </w:rPr>
        </w:r>
        <w:r w:rsidR="0088093E">
          <w:rPr>
            <w:noProof/>
            <w:webHidden/>
          </w:rPr>
          <w:fldChar w:fldCharType="separate"/>
        </w:r>
        <w:r w:rsidR="0088093E">
          <w:rPr>
            <w:noProof/>
            <w:webHidden/>
          </w:rPr>
          <w:t>28</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12" w:history="1">
        <w:r w:rsidR="0088093E" w:rsidRPr="0032429B">
          <w:rPr>
            <w:rStyle w:val="Hyperlink"/>
            <w:rFonts w:cs="Arial"/>
            <w:noProof/>
          </w:rPr>
          <w:t>Chartpair 18 - JnR Jumping Presence</w:t>
        </w:r>
        <w:r w:rsidR="0088093E">
          <w:rPr>
            <w:noProof/>
            <w:webHidden/>
          </w:rPr>
          <w:tab/>
        </w:r>
        <w:r w:rsidR="0088093E">
          <w:rPr>
            <w:noProof/>
            <w:webHidden/>
          </w:rPr>
          <w:fldChar w:fldCharType="begin"/>
        </w:r>
        <w:r w:rsidR="0088093E">
          <w:rPr>
            <w:noProof/>
            <w:webHidden/>
          </w:rPr>
          <w:instrText xml:space="preserve"> PAGEREF _Toc472767012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Pr="0088093E" w:rsidRDefault="003863A8" w:rsidP="0088093E">
      <w:pPr>
        <w:pStyle w:val="TableofFigures"/>
        <w:tabs>
          <w:tab w:val="right" w:leader="dot" w:pos="8777"/>
        </w:tabs>
        <w:rPr>
          <w:noProof/>
          <w:lang w:val="de-CH" w:eastAsia="de-CH"/>
        </w:rPr>
      </w:pPr>
      <w:hyperlink w:anchor="_Toc472767013" w:history="1">
        <w:r w:rsidR="0088093E" w:rsidRPr="0032429B">
          <w:rPr>
            <w:rStyle w:val="Hyperlink"/>
            <w:rFonts w:cs="Arial"/>
            <w:noProof/>
          </w:rPr>
          <w:t>Chartpair 19 - EoU Navigation Methods</w:t>
        </w:r>
        <w:r w:rsidR="0088093E">
          <w:rPr>
            <w:noProof/>
            <w:webHidden/>
          </w:rPr>
          <w:tab/>
        </w:r>
        <w:r w:rsidR="0088093E">
          <w:rPr>
            <w:noProof/>
            <w:webHidden/>
          </w:rPr>
          <w:fldChar w:fldCharType="begin"/>
        </w:r>
        <w:r w:rsidR="0088093E">
          <w:rPr>
            <w:noProof/>
            <w:webHidden/>
          </w:rPr>
          <w:instrText xml:space="preserve"> PAGEREF _Toc472767013 \h </w:instrText>
        </w:r>
        <w:r w:rsidR="0088093E">
          <w:rPr>
            <w:noProof/>
            <w:webHidden/>
          </w:rPr>
        </w:r>
        <w:r w:rsidR="0088093E">
          <w:rPr>
            <w:noProof/>
            <w:webHidden/>
          </w:rPr>
          <w:fldChar w:fldCharType="separate"/>
        </w:r>
        <w:r w:rsidR="0088093E">
          <w:rPr>
            <w:noProof/>
            <w:webHidden/>
          </w:rPr>
          <w:t>29</w:t>
        </w:r>
        <w:r w:rsidR="0088093E">
          <w:rPr>
            <w:noProof/>
            <w:webHidden/>
          </w:rPr>
          <w:fldChar w:fldCharType="end"/>
        </w:r>
      </w:hyperlink>
    </w:p>
    <w:p w:rsidR="0088093E" w:rsidRDefault="0088093E" w:rsidP="0088093E">
      <w:pPr>
        <w:pStyle w:val="BodyText"/>
        <w:rPr>
          <w:rFonts w:ascii="Arial" w:hAnsi="Arial" w:cs="Arial"/>
          <w:color w:val="FF0000"/>
        </w:rPr>
      </w:pPr>
      <w:r w:rsidRPr="00825563">
        <w:rPr>
          <w:rFonts w:ascii="Arial" w:hAnsi="Arial" w:cs="Arial"/>
          <w:color w:val="FF0000"/>
        </w:rPr>
        <w:fldChar w:fldCharType="end"/>
      </w:r>
    </w:p>
    <w:p w:rsidR="0088093E" w:rsidRDefault="0088093E" w:rsidP="0088093E">
      <w:pPr>
        <w:pStyle w:val="BodyText"/>
        <w:rPr>
          <w:rFonts w:ascii="Arial" w:hAnsi="Arial" w:cs="Arial"/>
        </w:rPr>
        <w:sectPr w:rsidR="0088093E" w:rsidSect="00ED2F05">
          <w:headerReference w:type="default" r:id="rId61"/>
          <w:type w:val="continuous"/>
          <w:pgSz w:w="11906" w:h="16838" w:code="9"/>
          <w:pgMar w:top="1418" w:right="1418" w:bottom="1134" w:left="1701" w:header="958" w:footer="958" w:gutter="0"/>
          <w:pgNumType w:start="1"/>
          <w:cols w:space="720"/>
        </w:sectPr>
      </w:pPr>
    </w:p>
    <w:p w:rsidR="0088093E" w:rsidRPr="00825563" w:rsidRDefault="0088093E" w:rsidP="0088093E">
      <w:pPr>
        <w:pStyle w:val="Anhang"/>
        <w:numPr>
          <w:ilvl w:val="0"/>
          <w:numId w:val="31"/>
        </w:numPr>
        <w:rPr>
          <w:rFonts w:cs="Arial"/>
          <w:lang w:val="en-GB"/>
        </w:rPr>
      </w:pPr>
      <w:bookmarkStart w:id="273" w:name="_Toc472779950"/>
      <w:r w:rsidRPr="00825563">
        <w:rPr>
          <w:rFonts w:cs="Arial"/>
          <w:lang w:val="en-GB"/>
        </w:rPr>
        <w:lastRenderedPageBreak/>
        <w:t>Attachment</w:t>
      </w:r>
      <w:bookmarkEnd w:id="273"/>
    </w:p>
    <w:p w:rsidR="0088093E" w:rsidRPr="006F0046" w:rsidRDefault="0088093E" w:rsidP="0088093E">
      <w:pPr>
        <w:pStyle w:val="Anhang2"/>
        <w:numPr>
          <w:ilvl w:val="1"/>
          <w:numId w:val="32"/>
        </w:numPr>
        <w:spacing w:before="100"/>
        <w:rPr>
          <w:rFonts w:cs="Arial"/>
          <w:lang w:val="de-CH" w:eastAsia="de-CH"/>
        </w:rPr>
      </w:pPr>
      <w:bookmarkStart w:id="274" w:name="_Toc472779951"/>
      <w:r w:rsidRPr="006F0046">
        <w:rPr>
          <w:rFonts w:cs="Arial"/>
          <w:bCs/>
          <w:lang w:val="en-GB"/>
        </w:rPr>
        <w:lastRenderedPageBreak/>
        <w:t>Project Agreement</w:t>
      </w:r>
      <w:r w:rsidR="003863A8">
        <w:rPr>
          <w:rFonts w:cs="Arial"/>
          <w:lang w:val="en-GB" w:eastAsia="en-GB"/>
        </w:rPr>
        <w:pict>
          <v:shape id="Grafik 47" o:spid="_x0000_i1074" type="#_x0000_t75" style="width:439.5pt;height:621.1pt;visibility:visible;mso-wrap-style:square">
            <v:imagedata r:id="rId62" o:title=""/>
          </v:shape>
        </w:pict>
      </w:r>
      <w:bookmarkEnd w:id="274"/>
    </w:p>
    <w:p w:rsidR="0088093E" w:rsidRDefault="003863A8" w:rsidP="0088093E">
      <w:pPr>
        <w:pStyle w:val="BodyText"/>
        <w:spacing w:line="240" w:lineRule="auto"/>
        <w:rPr>
          <w:rFonts w:ascii="Arial" w:hAnsi="Arial" w:cs="Arial"/>
        </w:rPr>
      </w:pPr>
      <w:r>
        <w:rPr>
          <w:rFonts w:ascii="Arial" w:hAnsi="Arial" w:cs="Arial"/>
          <w:noProof/>
          <w:lang w:eastAsia="en-GB"/>
        </w:rPr>
        <w:lastRenderedPageBreak/>
        <w:pict>
          <v:shape id="Grafik 48" o:spid="_x0000_i1075" type="#_x0000_t75" style="width:439.5pt;height:621.1pt;visibility:visible;mso-wrap-style:square">
            <v:imagedata r:id="rId63"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275" w:name="_Toc472779952"/>
      <w:r w:rsidRPr="00825563">
        <w:rPr>
          <w:rFonts w:cs="Arial"/>
          <w:lang w:val="en-GB"/>
        </w:rPr>
        <w:t>Test Procedure</w:t>
      </w:r>
      <w:bookmarkEnd w:id="275"/>
    </w:p>
    <w:p w:rsidR="0088093E" w:rsidRDefault="003863A8" w:rsidP="0088093E">
      <w:pPr>
        <w:pStyle w:val="BodyText"/>
        <w:spacing w:line="240" w:lineRule="auto"/>
        <w:rPr>
          <w:rFonts w:ascii="Arial" w:hAnsi="Arial" w:cs="Arial"/>
        </w:rPr>
      </w:pPr>
      <w:r>
        <w:rPr>
          <w:rFonts w:ascii="Arial" w:hAnsi="Arial" w:cs="Arial"/>
          <w:noProof/>
          <w:lang w:eastAsia="en-GB"/>
        </w:rPr>
        <w:pict>
          <v:shape id="Grafik 49" o:spid="_x0000_i1076" type="#_x0000_t75" style="width:430.75pt;height:609.8pt;visibility:visible;mso-wrap-style:square">
            <v:imagedata r:id="rId64" o:title=""/>
          </v:shape>
        </w:pict>
      </w:r>
    </w:p>
    <w:p w:rsidR="0088093E" w:rsidRDefault="003863A8" w:rsidP="0088093E">
      <w:pPr>
        <w:pStyle w:val="BodyText"/>
        <w:spacing w:line="240" w:lineRule="auto"/>
        <w:rPr>
          <w:rFonts w:ascii="Arial" w:hAnsi="Arial" w:cs="Arial"/>
        </w:rPr>
      </w:pPr>
      <w:r>
        <w:rPr>
          <w:rFonts w:ascii="Arial" w:hAnsi="Arial" w:cs="Arial"/>
          <w:noProof/>
          <w:lang w:eastAsia="en-GB"/>
        </w:rPr>
        <w:lastRenderedPageBreak/>
        <w:pict>
          <v:shape id="Grafik 50" o:spid="_x0000_i1077" type="#_x0000_t75" style="width:439.5pt;height:621.7pt;visibility:visible;mso-wrap-style:square">
            <v:imagedata r:id="rId65" o:title=""/>
          </v:shape>
        </w:pict>
      </w:r>
      <w:r>
        <w:rPr>
          <w:rFonts w:ascii="Arial" w:hAnsi="Arial" w:cs="Arial"/>
          <w:noProof/>
          <w:lang w:eastAsia="en-GB"/>
        </w:rPr>
        <w:lastRenderedPageBreak/>
        <w:pict>
          <v:shape id="Grafik 51" o:spid="_x0000_i1078" type="#_x0000_t75" style="width:439.5pt;height:621.7pt;visibility:visible;mso-wrap-style:square">
            <v:imagedata r:id="rId66"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276" w:name="_Toc472779953"/>
      <w:r w:rsidRPr="00825563">
        <w:rPr>
          <w:rFonts w:cs="Arial"/>
          <w:lang w:val="en-GB"/>
        </w:rPr>
        <w:t>Testing Survey</w:t>
      </w:r>
      <w:bookmarkEnd w:id="276"/>
    </w:p>
    <w:p w:rsidR="0088093E" w:rsidRDefault="003863A8" w:rsidP="0088093E">
      <w:pPr>
        <w:pStyle w:val="BodyText"/>
        <w:spacing w:line="240" w:lineRule="auto"/>
      </w:pPr>
      <w:r>
        <w:rPr>
          <w:rFonts w:cs="Arial"/>
          <w:noProof/>
          <w:lang w:eastAsia="en-GB"/>
        </w:rPr>
        <w:pict>
          <v:shape id="Grafik 52" o:spid="_x0000_i1079" type="#_x0000_t75" style="width:439.5pt;height:568.5pt;visibility:visible;mso-wrap-style:square">
            <v:imagedata r:id="rId67" o:title=""/>
          </v:shape>
        </w:pict>
      </w:r>
    </w:p>
    <w:p w:rsidR="0088093E" w:rsidRPr="00A021EF" w:rsidRDefault="0088093E" w:rsidP="0088093E">
      <w:pPr>
        <w:pStyle w:val="BodyText"/>
      </w:pPr>
    </w:p>
    <w:p w:rsidR="0088093E" w:rsidRDefault="003863A8" w:rsidP="0088093E">
      <w:pPr>
        <w:rPr>
          <w:rFonts w:cs="Arial"/>
        </w:rPr>
      </w:pPr>
      <w:r>
        <w:rPr>
          <w:rFonts w:cs="Arial"/>
          <w:noProof/>
          <w:lang w:eastAsia="en-GB"/>
        </w:rPr>
        <w:lastRenderedPageBreak/>
        <w:pict>
          <v:shape id="Grafik 53" o:spid="_x0000_i1080" type="#_x0000_t75" style="width:439.5pt;height:568.5pt;visibility:visible;mso-wrap-style:square">
            <v:imagedata r:id="rId68" o:title=""/>
          </v:shape>
        </w:pict>
      </w:r>
      <w:r>
        <w:rPr>
          <w:rFonts w:cs="Arial"/>
          <w:noProof/>
          <w:lang w:eastAsia="en-GB"/>
        </w:rPr>
        <w:lastRenderedPageBreak/>
        <w:pict>
          <v:shape id="Grafik 54" o:spid="_x0000_i1081" type="#_x0000_t75" style="width:439.5pt;height:568.5pt;visibility:visible;mso-wrap-style:square">
            <v:imagedata r:id="rId69" o:title=""/>
          </v:shape>
        </w:pict>
      </w:r>
      <w:r>
        <w:rPr>
          <w:rFonts w:cs="Arial"/>
          <w:noProof/>
          <w:lang w:eastAsia="en-GB"/>
        </w:rPr>
        <w:lastRenderedPageBreak/>
        <w:pict>
          <v:shape id="Grafik 55" o:spid="_x0000_i1082" type="#_x0000_t75" style="width:439.5pt;height:568.5pt;visibility:visible;mso-wrap-style:square">
            <v:imagedata r:id="rId70" o:title=""/>
          </v:shape>
        </w:pict>
      </w:r>
      <w:r>
        <w:rPr>
          <w:rFonts w:cs="Arial"/>
          <w:noProof/>
          <w:lang w:eastAsia="en-GB"/>
        </w:rPr>
        <w:lastRenderedPageBreak/>
        <w:pict>
          <v:shape id="Grafik 56" o:spid="_x0000_i1083" type="#_x0000_t75" style="width:439.5pt;height:568.5pt;visibility:visible;mso-wrap-style:square">
            <v:imagedata r:id="rId71" o:title=""/>
          </v:shape>
        </w:pict>
      </w:r>
      <w:r>
        <w:rPr>
          <w:rFonts w:cs="Arial"/>
          <w:noProof/>
          <w:lang w:eastAsia="en-GB"/>
        </w:rPr>
        <w:lastRenderedPageBreak/>
        <w:pict>
          <v:shape id="Grafik 57" o:spid="_x0000_i1084" type="#_x0000_t75" style="width:439.5pt;height:568.5pt;visibility:visible;mso-wrap-style:square">
            <v:imagedata r:id="rId72" o:title=""/>
          </v:shape>
        </w:pict>
      </w:r>
      <w:r>
        <w:rPr>
          <w:rFonts w:cs="Arial"/>
          <w:noProof/>
          <w:lang w:eastAsia="en-GB"/>
        </w:rPr>
        <w:lastRenderedPageBreak/>
        <w:pict>
          <v:shape id="Grafik 58" o:spid="_x0000_i1085" type="#_x0000_t75" style="width:439.5pt;height:568.5pt;visibility:visible;mso-wrap-style:square">
            <v:imagedata r:id="rId73" o:title=""/>
          </v:shape>
        </w:pict>
      </w:r>
      <w:r>
        <w:rPr>
          <w:rFonts w:cs="Arial"/>
          <w:noProof/>
          <w:lang w:eastAsia="en-GB"/>
        </w:rPr>
        <w:lastRenderedPageBreak/>
        <w:pict>
          <v:shape id="Grafik 59" o:spid="_x0000_i1086" type="#_x0000_t75" style="width:439.5pt;height:568.5pt;visibility:visible;mso-wrap-style:square">
            <v:imagedata r:id="rId74" o:title=""/>
          </v:shape>
        </w:pict>
      </w:r>
      <w:r>
        <w:rPr>
          <w:rFonts w:cs="Arial"/>
          <w:noProof/>
          <w:lang w:eastAsia="en-GB"/>
        </w:rPr>
        <w:lastRenderedPageBreak/>
        <w:pict>
          <v:shape id="Grafik 60" o:spid="_x0000_i1087" type="#_x0000_t75" style="width:439.5pt;height:568.5pt;visibility:visible;mso-wrap-style:square">
            <v:imagedata r:id="rId75" o:title=""/>
          </v:shape>
        </w:pict>
      </w:r>
    </w:p>
    <w:p w:rsidR="0088093E" w:rsidRDefault="0088093E" w:rsidP="0088093E">
      <w:pPr>
        <w:rPr>
          <w:rFonts w:cs="Arial"/>
        </w:rPr>
      </w:pPr>
      <w:r>
        <w:rPr>
          <w:rFonts w:cs="Arial"/>
        </w:rPr>
        <w:br w:type="page"/>
      </w:r>
    </w:p>
    <w:p w:rsidR="0088093E" w:rsidRDefault="0088093E" w:rsidP="0088093E">
      <w:pPr>
        <w:pStyle w:val="Anhang2"/>
        <w:numPr>
          <w:ilvl w:val="1"/>
          <w:numId w:val="32"/>
        </w:numPr>
        <w:rPr>
          <w:rFonts w:cs="Arial"/>
          <w:lang w:val="en-GB"/>
        </w:rPr>
      </w:pPr>
      <w:bookmarkStart w:id="277" w:name="_Toc472779954"/>
      <w:r w:rsidRPr="00675446">
        <w:rPr>
          <w:rFonts w:cs="Arial"/>
          <w:lang w:val="en-GB"/>
        </w:rPr>
        <w:t>Testing Survey Results</w:t>
      </w:r>
      <w:bookmarkEnd w:id="277"/>
    </w:p>
    <w:p w:rsidR="0088093E" w:rsidRPr="00675446" w:rsidRDefault="0088093E" w:rsidP="0088093E">
      <w:pPr>
        <w:pStyle w:val="Anhang3"/>
        <w:numPr>
          <w:ilvl w:val="2"/>
          <w:numId w:val="32"/>
        </w:numPr>
        <w:rPr>
          <w:rFonts w:cs="Arial"/>
          <w:lang w:val="en-GB"/>
        </w:rPr>
      </w:pPr>
      <w:bookmarkStart w:id="278" w:name="_Toc472779955"/>
      <w:r>
        <w:rPr>
          <w:rFonts w:cs="Arial"/>
          <w:lang w:val="en-GB"/>
        </w:rPr>
        <w:t>Ease of Learning</w:t>
      </w:r>
      <w:bookmarkEnd w:id="278"/>
    </w:p>
    <w:p w:rsidR="0088093E" w:rsidRDefault="003863A8" w:rsidP="0088093E">
      <w:pPr>
        <w:pStyle w:val="BodyText"/>
        <w:spacing w:line="240" w:lineRule="auto"/>
      </w:pPr>
      <w:r>
        <w:rPr>
          <w:rFonts w:cs="Arial"/>
          <w:noProof/>
          <w:lang w:eastAsia="en-GB"/>
        </w:rPr>
        <w:pict>
          <v:shape id="Grafik 82" o:spid="_x0000_i1088" type="#_x0000_t75" style="width:439.5pt;height:568.5pt;visibility:visible;mso-wrap-style:square">
            <v:imagedata r:id="rId76" o:title=""/>
          </v:shape>
        </w:pict>
      </w:r>
    </w:p>
    <w:p w:rsidR="0088093E" w:rsidRDefault="0088093E" w:rsidP="0088093E">
      <w:pPr>
        <w:pStyle w:val="BodyText"/>
      </w:pPr>
    </w:p>
    <w:p w:rsidR="0088093E" w:rsidRDefault="003863A8" w:rsidP="0088093E">
      <w:pPr>
        <w:pStyle w:val="BodyText"/>
        <w:spacing w:line="240" w:lineRule="auto"/>
      </w:pPr>
      <w:r>
        <w:rPr>
          <w:rFonts w:cs="Arial"/>
          <w:noProof/>
          <w:lang w:eastAsia="en-GB"/>
        </w:rPr>
        <w:pict>
          <v:shape id="Grafik 83" o:spid="_x0000_i1089" type="#_x0000_t75" style="width:439.5pt;height:568.5pt;visibility:visible;mso-wrap-style:square">
            <v:imagedata r:id="rId77" o:title=""/>
          </v:shape>
        </w:pict>
      </w:r>
    </w:p>
    <w:p w:rsidR="0088093E" w:rsidRDefault="0088093E" w:rsidP="0088093E">
      <w:pPr>
        <w:pStyle w:val="BodyText"/>
      </w:pP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279" w:name="_Toc472779956"/>
      <w:r>
        <w:rPr>
          <w:rFonts w:cs="Arial"/>
          <w:lang w:val="en-GB"/>
        </w:rPr>
        <w:t>Pick &amp; Place</w:t>
      </w:r>
      <w:bookmarkEnd w:id="279"/>
    </w:p>
    <w:p w:rsidR="0088093E" w:rsidRDefault="003863A8" w:rsidP="0088093E">
      <w:pPr>
        <w:pStyle w:val="BodyText"/>
        <w:spacing w:line="240" w:lineRule="auto"/>
      </w:pPr>
      <w:r>
        <w:rPr>
          <w:rFonts w:cs="Arial"/>
          <w:noProof/>
          <w:lang w:eastAsia="en-GB"/>
        </w:rPr>
        <w:pict>
          <v:shape id="Grafik 84" o:spid="_x0000_i1090" type="#_x0000_t75" style="width:439.5pt;height:568.5pt;visibility:visible;mso-wrap-style:square">
            <v:imagedata r:id="rId78" o:title=""/>
          </v:shape>
        </w:pict>
      </w:r>
    </w:p>
    <w:p w:rsidR="0088093E" w:rsidRDefault="003863A8" w:rsidP="0088093E">
      <w:pPr>
        <w:pStyle w:val="BodyText"/>
        <w:spacing w:line="240" w:lineRule="auto"/>
      </w:pPr>
      <w:r>
        <w:rPr>
          <w:rFonts w:cs="Arial"/>
          <w:noProof/>
          <w:lang w:eastAsia="en-GB"/>
        </w:rPr>
        <w:lastRenderedPageBreak/>
        <w:pict>
          <v:shape id="Grafik 85" o:spid="_x0000_i1091" type="#_x0000_t75" style="width:439.5pt;height:568.5pt;visibility:visible;mso-wrap-style:square">
            <v:imagedata r:id="rId79"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280" w:name="_Toc472779957"/>
      <w:r>
        <w:rPr>
          <w:rFonts w:cs="Arial"/>
          <w:lang w:val="en-GB"/>
        </w:rPr>
        <w:t>Jump’n’Run</w:t>
      </w:r>
      <w:bookmarkEnd w:id="280"/>
    </w:p>
    <w:p w:rsidR="0088093E" w:rsidRDefault="003863A8" w:rsidP="0088093E">
      <w:pPr>
        <w:pStyle w:val="BodyText"/>
        <w:spacing w:line="240" w:lineRule="auto"/>
      </w:pPr>
      <w:r>
        <w:rPr>
          <w:rFonts w:cs="Arial"/>
          <w:noProof/>
          <w:lang w:eastAsia="en-GB"/>
        </w:rPr>
        <w:pict>
          <v:shape id="Grafik 86" o:spid="_x0000_i1092" type="#_x0000_t75" style="width:439.5pt;height:568.5pt;visibility:visible;mso-wrap-style:square">
            <v:imagedata r:id="rId80" o:title=""/>
          </v:shape>
        </w:pict>
      </w:r>
    </w:p>
    <w:p w:rsidR="0088093E" w:rsidRDefault="0088093E" w:rsidP="0088093E">
      <w:pPr>
        <w:pStyle w:val="BodyText"/>
      </w:pPr>
    </w:p>
    <w:p w:rsidR="0088093E" w:rsidRDefault="003863A8" w:rsidP="0088093E">
      <w:pPr>
        <w:pStyle w:val="BodyText"/>
        <w:spacing w:line="240" w:lineRule="auto"/>
      </w:pPr>
      <w:r>
        <w:rPr>
          <w:rFonts w:cs="Arial"/>
          <w:noProof/>
          <w:lang w:eastAsia="en-GB"/>
        </w:rPr>
        <w:lastRenderedPageBreak/>
        <w:pict>
          <v:shape id="Grafik 87" o:spid="_x0000_i1093" type="#_x0000_t75" style="width:439.5pt;height:568.5pt;visibility:visible;mso-wrap-style:square">
            <v:imagedata r:id="rId81" o:title=""/>
          </v:shape>
        </w:pict>
      </w:r>
    </w:p>
    <w:p w:rsidR="0088093E" w:rsidRDefault="0088093E" w:rsidP="0088093E">
      <w:pPr>
        <w:rPr>
          <w:rFonts w:ascii="Times New Roman" w:hAnsi="Times New Roman"/>
        </w:rPr>
      </w:pPr>
      <w:r>
        <w:br w:type="page"/>
      </w:r>
    </w:p>
    <w:p w:rsidR="0088093E" w:rsidRPr="00675446" w:rsidRDefault="0088093E" w:rsidP="0088093E">
      <w:pPr>
        <w:pStyle w:val="Anhang3"/>
        <w:numPr>
          <w:ilvl w:val="2"/>
          <w:numId w:val="32"/>
        </w:numPr>
        <w:rPr>
          <w:rFonts w:cs="Arial"/>
          <w:lang w:val="en-GB"/>
        </w:rPr>
      </w:pPr>
      <w:bookmarkStart w:id="281" w:name="_Toc472779958"/>
      <w:r>
        <w:rPr>
          <w:rFonts w:cs="Arial"/>
          <w:lang w:val="en-GB"/>
        </w:rPr>
        <w:t>Ease of Use</w:t>
      </w:r>
      <w:bookmarkEnd w:id="281"/>
    </w:p>
    <w:p w:rsidR="0088093E" w:rsidRPr="00825563" w:rsidRDefault="003863A8" w:rsidP="0088093E">
      <w:pPr>
        <w:rPr>
          <w:rFonts w:cs="Arial"/>
        </w:rPr>
      </w:pPr>
      <w:r>
        <w:rPr>
          <w:rFonts w:cs="Arial"/>
          <w:noProof/>
          <w:lang w:eastAsia="en-GB"/>
        </w:rPr>
        <w:pict>
          <v:shape id="Grafik 88" o:spid="_x0000_i1094" type="#_x0000_t75" style="width:439.5pt;height:568.5pt;visibility:visible;mso-wrap-style:square">
            <v:imagedata r:id="rId82" o:title=""/>
          </v:shape>
        </w:pict>
      </w:r>
    </w:p>
    <w:p w:rsidR="00AA407D" w:rsidRPr="00231392" w:rsidRDefault="00AA407D" w:rsidP="00231392">
      <w:pPr>
        <w:pStyle w:val="BodyText"/>
        <w:spacing w:before="60"/>
      </w:pPr>
    </w:p>
    <w:sectPr w:rsidR="00AA407D" w:rsidRPr="00231392">
      <w:headerReference w:type="even" r:id="rId83"/>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4D77" w:rsidRDefault="00264D77">
      <w:r>
        <w:separator/>
      </w:r>
    </w:p>
  </w:endnote>
  <w:endnote w:type="continuationSeparator" w:id="0">
    <w:p w:rsidR="00264D77" w:rsidRDefault="00264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3A8" w:rsidRPr="001E05B0" w:rsidRDefault="003863A8" w:rsidP="00ED2F05">
    <w:pPr>
      <w:pStyle w:val="Footer"/>
    </w:pPr>
    <w:r>
      <w:t>Navigation in VR Space</w:t>
    </w:r>
    <w:r>
      <w:tab/>
      <w:t xml:space="preserve">Dominic </w:t>
    </w:r>
    <w:proofErr w:type="spellStart"/>
    <w:r>
      <w:t>Bär</w:t>
    </w:r>
    <w:proofErr w:type="spellEnd"/>
    <w:r>
      <w:t>, Marcel Groux</w:t>
    </w:r>
    <w:r>
      <w:tab/>
    </w:r>
    <w:r>
      <w:fldChar w:fldCharType="begin"/>
    </w:r>
    <w:r>
      <w:instrText xml:space="preserve"> DATE \@ "dd.MM.yy" </w:instrText>
    </w:r>
    <w:r>
      <w:fldChar w:fldCharType="separate"/>
    </w:r>
    <w:r>
      <w:rPr>
        <w:noProof/>
      </w:rPr>
      <w:t>21.01.17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4D77" w:rsidRDefault="00264D77">
      <w:r>
        <w:separator/>
      </w:r>
    </w:p>
  </w:footnote>
  <w:footnote w:type="continuationSeparator" w:id="0">
    <w:p w:rsidR="00264D77" w:rsidRDefault="00264D77">
      <w:r>
        <w:continuationSeparator/>
      </w:r>
    </w:p>
  </w:footnote>
  <w:footnote w:id="1">
    <w:p w:rsidR="003863A8" w:rsidRDefault="003863A8" w:rsidP="0088093E">
      <w:pPr>
        <w:pStyle w:val="FootnoteText"/>
        <w:rPr>
          <w:lang w:val="de-CH"/>
        </w:rPr>
      </w:pPr>
      <w:r>
        <w:rPr>
          <w:rStyle w:val="FootnoteReference"/>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3A8" w:rsidRDefault="003863A8" w:rsidP="00ED2F05">
    <w:pPr>
      <w:pStyle w:val="Header"/>
      <w:framePr w:wrap="around" w:vAnchor="text" w:hAnchor="margin" w:xAlign="right" w:y="1"/>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693D11">
      <w:rPr>
        <w:rStyle w:val="PageNumber"/>
        <w:noProof/>
      </w:rPr>
      <w:t>13</w:t>
    </w:r>
    <w:r>
      <w:rPr>
        <w:rStyle w:val="PageNumber"/>
      </w:rPr>
      <w:fldChar w:fldCharType="end"/>
    </w:r>
  </w:p>
  <w:p w:rsidR="003863A8" w:rsidRPr="001E05B0" w:rsidRDefault="003863A8" w:rsidP="00ED2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3A8" w:rsidRDefault="003863A8" w:rsidP="00ED2F05">
    <w:pPr>
      <w:pStyle w:val="Header"/>
      <w:framePr w:wrap="around" w:vAnchor="text" w:hAnchor="margin" w:xAlign="right" w:y="1"/>
    </w:pPr>
    <w:r>
      <w:rPr>
        <w:rStyle w:val="PageNumber"/>
      </w:rPr>
      <w:t>Page A</w:t>
    </w:r>
    <w:r>
      <w:rPr>
        <w:rStyle w:val="PageNumber"/>
      </w:rPr>
      <w:fldChar w:fldCharType="begin"/>
    </w:r>
    <w:r>
      <w:rPr>
        <w:rStyle w:val="PageNumber"/>
      </w:rPr>
      <w:instrText xml:space="preserve"> PAGE </w:instrText>
    </w:r>
    <w:r>
      <w:rPr>
        <w:rStyle w:val="PageNumber"/>
      </w:rPr>
      <w:fldChar w:fldCharType="separate"/>
    </w:r>
    <w:r w:rsidR="00540626">
      <w:rPr>
        <w:rStyle w:val="PageNumber"/>
        <w:noProof/>
      </w:rPr>
      <w:t>43</w:t>
    </w:r>
    <w:r>
      <w:rPr>
        <w:rStyle w:val="PageNumber"/>
      </w:rPr>
      <w:fldChar w:fldCharType="end"/>
    </w:r>
  </w:p>
  <w:p w:rsidR="003863A8" w:rsidRPr="001E05B0" w:rsidRDefault="003863A8" w:rsidP="00ED2F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3A8" w:rsidRDefault="003863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6"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19"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0"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0"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3"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19"/>
  </w:num>
  <w:num w:numId="5">
    <w:abstractNumId w:val="21"/>
  </w:num>
  <w:num w:numId="6">
    <w:abstractNumId w:val="18"/>
  </w:num>
  <w:num w:numId="7">
    <w:abstractNumId w:val="29"/>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1"/>
  </w:num>
  <w:num w:numId="11">
    <w:abstractNumId w:val="25"/>
  </w:num>
  <w:num w:numId="12">
    <w:abstractNumId w:val="24"/>
  </w:num>
  <w:num w:numId="13">
    <w:abstractNumId w:val="22"/>
  </w:num>
  <w:num w:numId="14">
    <w:abstractNumId w:val="9"/>
  </w:num>
  <w:num w:numId="15">
    <w:abstractNumId w:val="23"/>
  </w:num>
  <w:num w:numId="16">
    <w:abstractNumId w:val="13"/>
  </w:num>
  <w:num w:numId="17">
    <w:abstractNumId w:val="17"/>
  </w:num>
  <w:num w:numId="18">
    <w:abstractNumId w:val="20"/>
  </w:num>
  <w:num w:numId="19">
    <w:abstractNumId w:val="3"/>
  </w:num>
  <w:num w:numId="20">
    <w:abstractNumId w:val="33"/>
  </w:num>
  <w:num w:numId="21">
    <w:abstractNumId w:val="8"/>
  </w:num>
  <w:num w:numId="22">
    <w:abstractNumId w:val="10"/>
  </w:num>
  <w:num w:numId="23">
    <w:abstractNumId w:val="26"/>
  </w:num>
  <w:num w:numId="24">
    <w:abstractNumId w:val="6"/>
  </w:num>
  <w:num w:numId="25">
    <w:abstractNumId w:val="32"/>
  </w:num>
  <w:num w:numId="26">
    <w:abstractNumId w:val="7"/>
  </w:num>
  <w:num w:numId="27">
    <w:abstractNumId w:val="11"/>
  </w:num>
  <w:num w:numId="28">
    <w:abstractNumId w:val="27"/>
  </w:num>
  <w:num w:numId="29">
    <w:abstractNumId w:val="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4"/>
  </w:num>
  <w:num w:numId="35">
    <w:abstractNumId w:val="12"/>
  </w:num>
  <w:num w:numId="36">
    <w:abstractNumId w:val="16"/>
  </w:num>
  <w:num w:numId="37">
    <w:abstractNumId w:val="15"/>
  </w:num>
  <w:num w:numId="38">
    <w:abstractNumId w:val="30"/>
  </w:num>
  <w:num w:numId="39">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oux Marcel (s)">
    <w15:presenceInfo w15:providerId="None" w15:userId="Groux Marcel (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8093E"/>
    <w:rsid w:val="00003B06"/>
    <w:rsid w:val="00045C5E"/>
    <w:rsid w:val="000F3267"/>
    <w:rsid w:val="001F64FD"/>
    <w:rsid w:val="00231392"/>
    <w:rsid w:val="00232CB8"/>
    <w:rsid w:val="00264D77"/>
    <w:rsid w:val="0034733C"/>
    <w:rsid w:val="003863A8"/>
    <w:rsid w:val="00444766"/>
    <w:rsid w:val="004966D9"/>
    <w:rsid w:val="004D27DB"/>
    <w:rsid w:val="005254B3"/>
    <w:rsid w:val="00540626"/>
    <w:rsid w:val="00551927"/>
    <w:rsid w:val="00693D11"/>
    <w:rsid w:val="006C587A"/>
    <w:rsid w:val="006F035F"/>
    <w:rsid w:val="006F276A"/>
    <w:rsid w:val="00767D53"/>
    <w:rsid w:val="00794486"/>
    <w:rsid w:val="007A2990"/>
    <w:rsid w:val="007C15E0"/>
    <w:rsid w:val="007D4D02"/>
    <w:rsid w:val="00834B19"/>
    <w:rsid w:val="0088093E"/>
    <w:rsid w:val="0096348A"/>
    <w:rsid w:val="009B10AC"/>
    <w:rsid w:val="00A75669"/>
    <w:rsid w:val="00AA407D"/>
    <w:rsid w:val="00AB682D"/>
    <w:rsid w:val="00B0754E"/>
    <w:rsid w:val="00BD1FCB"/>
    <w:rsid w:val="00BE2BD5"/>
    <w:rsid w:val="00C32834"/>
    <w:rsid w:val="00CC1517"/>
    <w:rsid w:val="00CD57C8"/>
    <w:rsid w:val="00DD1201"/>
    <w:rsid w:val="00DE6615"/>
    <w:rsid w:val="00E62165"/>
    <w:rsid w:val="00EA53DD"/>
    <w:rsid w:val="00EB6891"/>
    <w:rsid w:val="00ED2F05"/>
    <w:rsid w:val="00EF53FE"/>
    <w:rsid w:val="00F22858"/>
    <w:rsid w:val="00F91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167E18"/>
  <w15:chartTrackingRefBased/>
  <w15:docId w15:val="{723549D0-6F1C-4B31-8980-1DE5ADF2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Default Paragraph Font" w:uiPriority="1"/>
    <w:lsdException w:name="Subtitle" w:qFormat="1"/>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3863A8"/>
    <w:pPr>
      <w:spacing w:after="160" w:line="259" w:lineRule="auto"/>
    </w:pPr>
    <w:rPr>
      <w:rFonts w:ascii="Calibri" w:eastAsia="Calibri" w:hAnsi="Calibri"/>
      <w:sz w:val="22"/>
      <w:szCs w:val="22"/>
      <w:lang w:eastAsia="en-US"/>
    </w:rPr>
  </w:style>
  <w:style w:type="paragraph" w:styleId="Heading1">
    <w:name w:val="heading 1"/>
    <w:basedOn w:val="Normal"/>
    <w:next w:val="BodyText"/>
    <w:link w:val="Heading1Char"/>
    <w:qFormat/>
    <w:rsid w:val="0034733C"/>
    <w:pPr>
      <w:keepNext/>
      <w:keepLines/>
      <w:pageBreakBefore/>
      <w:pBdr>
        <w:top w:val="single" w:sz="48" w:space="3" w:color="FFFFFF"/>
        <w:left w:val="single" w:sz="6" w:space="3" w:color="FFFFFF"/>
        <w:bottom w:val="single" w:sz="6" w:space="3" w:color="FFFFFF"/>
      </w:pBdr>
      <w:shd w:val="solid" w:color="FFFFFF" w:fill="auto"/>
      <w:tabs>
        <w:tab w:val="num" w:pos="432"/>
      </w:tabs>
      <w:spacing w:after="240" w:line="240" w:lineRule="atLeast"/>
      <w:ind w:left="431" w:hanging="431"/>
      <w:outlineLvl w:val="0"/>
    </w:pPr>
    <w:rPr>
      <w:b/>
      <w:color w:val="000000"/>
      <w:spacing w:val="-10"/>
      <w:kern w:val="20"/>
      <w:position w:val="8"/>
      <w:sz w:val="28"/>
    </w:rPr>
  </w:style>
  <w:style w:type="paragraph" w:styleId="Heading2">
    <w:name w:val="heading 2"/>
    <w:basedOn w:val="Normal"/>
    <w:next w:val="BodyText"/>
    <w:link w:val="Heading2Char"/>
    <w:qFormat/>
    <w:rsid w:val="0034733C"/>
    <w:pPr>
      <w:keepNext/>
      <w:keepLines/>
      <w:numPr>
        <w:ilvl w:val="1"/>
        <w:numId w:val="10"/>
      </w:numPr>
      <w:spacing w:before="480" w:after="120" w:line="240" w:lineRule="atLeast"/>
      <w:ind w:left="578" w:hanging="578"/>
      <w:outlineLvl w:val="1"/>
    </w:pPr>
    <w:rPr>
      <w:b/>
      <w:spacing w:val="-15"/>
      <w:kern w:val="28"/>
      <w:sz w:val="26"/>
    </w:rPr>
  </w:style>
  <w:style w:type="paragraph" w:styleId="Heading3">
    <w:name w:val="heading 3"/>
    <w:basedOn w:val="Normal"/>
    <w:next w:val="BodyText"/>
    <w:link w:val="Heading3Char"/>
    <w:qFormat/>
    <w:rsid w:val="0034733C"/>
    <w:pPr>
      <w:keepNext/>
      <w:keepLines/>
      <w:numPr>
        <w:ilvl w:val="2"/>
        <w:numId w:val="10"/>
      </w:numPr>
      <w:spacing w:before="480" w:after="120" w:line="240" w:lineRule="atLeast"/>
      <w:outlineLvl w:val="2"/>
    </w:pPr>
    <w:rPr>
      <w:b/>
      <w:spacing w:val="-10"/>
      <w:kern w:val="28"/>
      <w:sz w:val="24"/>
    </w:rPr>
  </w:style>
  <w:style w:type="paragraph" w:styleId="Heading4">
    <w:name w:val="heading 4"/>
    <w:basedOn w:val="Normal"/>
    <w:next w:val="BodyText"/>
    <w:link w:val="Heading4Char"/>
    <w:qFormat/>
    <w:rsid w:val="0034733C"/>
    <w:pPr>
      <w:keepNext/>
      <w:keepLines/>
      <w:numPr>
        <w:ilvl w:val="3"/>
        <w:numId w:val="10"/>
      </w:numPr>
      <w:spacing w:after="240" w:line="240" w:lineRule="atLeast"/>
      <w:outlineLvl w:val="3"/>
    </w:pPr>
    <w:rPr>
      <w:b/>
      <w:spacing w:val="-4"/>
      <w:kern w:val="28"/>
    </w:rPr>
  </w:style>
  <w:style w:type="paragraph" w:styleId="Heading5">
    <w:name w:val="heading 5"/>
    <w:basedOn w:val="Normal"/>
    <w:next w:val="Normal"/>
    <w:link w:val="Heading5Char"/>
    <w:qFormat/>
    <w:rsid w:val="0034733C"/>
    <w:pPr>
      <w:numPr>
        <w:ilvl w:val="4"/>
        <w:numId w:val="10"/>
      </w:numPr>
      <w:spacing w:before="240" w:after="60"/>
      <w:outlineLvl w:val="4"/>
    </w:pPr>
  </w:style>
  <w:style w:type="paragraph" w:styleId="Heading6">
    <w:name w:val="heading 6"/>
    <w:basedOn w:val="Normal"/>
    <w:next w:val="Normal"/>
    <w:link w:val="Heading6Char"/>
    <w:qFormat/>
    <w:rsid w:val="0034733C"/>
    <w:pPr>
      <w:numPr>
        <w:ilvl w:val="5"/>
        <w:numId w:val="10"/>
      </w:numPr>
      <w:spacing w:before="240" w:after="60"/>
      <w:outlineLvl w:val="5"/>
    </w:pPr>
    <w:rPr>
      <w:rFonts w:ascii="Times New Roman" w:hAnsi="Times New Roman"/>
      <w:i/>
    </w:rPr>
  </w:style>
  <w:style w:type="paragraph" w:styleId="Heading7">
    <w:name w:val="heading 7"/>
    <w:basedOn w:val="Normal"/>
    <w:next w:val="Normal"/>
    <w:link w:val="Heading7Char"/>
    <w:qFormat/>
    <w:rsid w:val="0034733C"/>
    <w:pPr>
      <w:numPr>
        <w:ilvl w:val="6"/>
        <w:numId w:val="10"/>
      </w:numPr>
      <w:spacing w:before="240" w:after="60"/>
      <w:outlineLvl w:val="6"/>
    </w:pPr>
  </w:style>
  <w:style w:type="paragraph" w:styleId="Heading8">
    <w:name w:val="heading 8"/>
    <w:basedOn w:val="Normal"/>
    <w:next w:val="Normal"/>
    <w:link w:val="Heading8Char"/>
    <w:qFormat/>
    <w:rsid w:val="0034733C"/>
    <w:pPr>
      <w:numPr>
        <w:ilvl w:val="7"/>
        <w:numId w:val="10"/>
      </w:numPr>
      <w:spacing w:before="240" w:after="60"/>
      <w:outlineLvl w:val="7"/>
    </w:pPr>
    <w:rPr>
      <w:i/>
    </w:rPr>
  </w:style>
  <w:style w:type="paragraph" w:styleId="Heading9">
    <w:name w:val="heading 9"/>
    <w:basedOn w:val="Normal"/>
    <w:next w:val="Normal"/>
    <w:link w:val="Heading9Char"/>
    <w:qFormat/>
    <w:rsid w:val="0034733C"/>
    <w:pPr>
      <w:numPr>
        <w:ilvl w:val="8"/>
        <w:numId w:val="10"/>
      </w:numPr>
      <w:spacing w:before="240" w:after="60"/>
      <w:outlineLvl w:val="8"/>
    </w:pPr>
    <w:rPr>
      <w:b/>
      <w:i/>
      <w:sz w:val="18"/>
    </w:rPr>
  </w:style>
  <w:style w:type="character" w:default="1" w:styleId="DefaultParagraphFont">
    <w:name w:val="Default Paragraph Font"/>
    <w:uiPriority w:val="1"/>
    <w:semiHidden/>
    <w:unhideWhenUsed/>
    <w:rsid w:val="003863A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863A8"/>
  </w:style>
  <w:style w:type="paragraph" w:styleId="BodyText">
    <w:name w:val="Body Text"/>
    <w:basedOn w:val="Normal"/>
    <w:link w:val="BodyTextChar"/>
    <w:rsid w:val="0034733C"/>
    <w:pPr>
      <w:spacing w:line="280" w:lineRule="exact"/>
      <w:jc w:val="both"/>
    </w:pPr>
    <w:rPr>
      <w:rFonts w:ascii="Times New Roman" w:hAnsi="Times New Roman"/>
    </w:rPr>
  </w:style>
  <w:style w:type="character" w:styleId="PageNumber">
    <w:name w:val="page number"/>
    <w:basedOn w:val="DefaultParagraphFont"/>
    <w:rsid w:val="0034733C"/>
  </w:style>
  <w:style w:type="paragraph" w:styleId="TOC1">
    <w:name w:val="toc 1"/>
    <w:basedOn w:val="BodyText"/>
    <w:next w:val="BodyText"/>
    <w:autoRedefine/>
    <w:rsid w:val="0034733C"/>
    <w:pPr>
      <w:spacing w:line="300" w:lineRule="exact"/>
      <w:jc w:val="left"/>
    </w:pPr>
    <w:rPr>
      <w:rFonts w:ascii="Times" w:hAnsi="Times"/>
      <w:noProof/>
    </w:rPr>
  </w:style>
  <w:style w:type="paragraph" w:styleId="TOC2">
    <w:name w:val="toc 2"/>
    <w:basedOn w:val="BodyText"/>
    <w:next w:val="BodyText"/>
    <w:autoRedefine/>
    <w:rsid w:val="0034733C"/>
    <w:pPr>
      <w:ind w:left="221"/>
    </w:pPr>
  </w:style>
  <w:style w:type="paragraph" w:styleId="TOC3">
    <w:name w:val="toc 3"/>
    <w:basedOn w:val="BodyText"/>
    <w:next w:val="BodyText"/>
    <w:autoRedefine/>
    <w:rsid w:val="0034733C"/>
    <w:pPr>
      <w:ind w:left="440"/>
    </w:pPr>
  </w:style>
  <w:style w:type="paragraph" w:styleId="Title">
    <w:name w:val="Title"/>
    <w:basedOn w:val="Normal"/>
    <w:next w:val="Normal"/>
    <w:link w:val="TitleChar"/>
    <w:qFormat/>
    <w:rsid w:val="0034733C"/>
    <w:pPr>
      <w:keepNext/>
      <w:keepLines/>
      <w:spacing w:before="220" w:after="60" w:line="320" w:lineRule="atLeast"/>
    </w:pPr>
    <w:rPr>
      <w:b/>
      <w:kern w:val="28"/>
      <w:sz w:val="40"/>
    </w:rPr>
  </w:style>
  <w:style w:type="paragraph" w:styleId="DocumentMap">
    <w:name w:val="Document Map"/>
    <w:basedOn w:val="Normal"/>
    <w:link w:val="DocumentMapChar"/>
    <w:semiHidden/>
    <w:rsid w:val="0034733C"/>
    <w:pPr>
      <w:shd w:val="clear" w:color="auto" w:fill="000080"/>
    </w:pPr>
    <w:rPr>
      <w:rFonts w:ascii="Tahoma" w:hAnsi="Tahoma"/>
    </w:rPr>
  </w:style>
  <w:style w:type="paragraph" w:styleId="Footer">
    <w:name w:val="footer"/>
    <w:basedOn w:val="Normal"/>
    <w:link w:val="FooterChar"/>
    <w:rsid w:val="0034733C"/>
    <w:pPr>
      <w:keepLines/>
      <w:tabs>
        <w:tab w:val="center" w:pos="4320"/>
        <w:tab w:val="right" w:pos="8789"/>
        <w:tab w:val="right" w:pos="9072"/>
      </w:tabs>
      <w:spacing w:before="240" w:line="190" w:lineRule="atLeast"/>
    </w:pPr>
    <w:rPr>
      <w:rFonts w:ascii="Times New Roman" w:hAnsi="Times New Roman"/>
      <w:sz w:val="18"/>
    </w:rPr>
  </w:style>
  <w:style w:type="paragraph" w:styleId="Header">
    <w:name w:val="header"/>
    <w:basedOn w:val="Normal"/>
    <w:link w:val="HeaderChar"/>
    <w:rsid w:val="0034733C"/>
    <w:pPr>
      <w:keepLines/>
      <w:tabs>
        <w:tab w:val="center" w:pos="4320"/>
        <w:tab w:val="right" w:pos="9072"/>
      </w:tabs>
      <w:spacing w:line="190" w:lineRule="atLeast"/>
    </w:pPr>
    <w:rPr>
      <w:rFonts w:ascii="Times New Roman" w:hAnsi="Times New Roman"/>
      <w:sz w:val="18"/>
    </w:rPr>
  </w:style>
  <w:style w:type="paragraph" w:styleId="FootnoteText">
    <w:name w:val="footnote text"/>
    <w:basedOn w:val="Normal"/>
    <w:link w:val="FootnoteTextChar"/>
    <w:semiHidden/>
    <w:rsid w:val="0034733C"/>
    <w:rPr>
      <w:rFonts w:ascii="Times New Roman" w:hAnsi="Times New Roman"/>
      <w:sz w:val="18"/>
    </w:rPr>
  </w:style>
  <w:style w:type="paragraph" w:customStyle="1" w:styleId="Leitmaterialien">
    <w:name w:val="Leitmaterialien"/>
    <w:basedOn w:val="Normal"/>
    <w:next w:val="BodyText"/>
    <w:rsid w:val="0034733C"/>
    <w:pPr>
      <w:keepNext/>
      <w:keepLines/>
      <w:pageBreakBefore/>
      <w:spacing w:after="240" w:line="360" w:lineRule="auto"/>
    </w:pPr>
    <w:rPr>
      <w:b/>
      <w:noProof/>
      <w:sz w:val="28"/>
    </w:rPr>
  </w:style>
  <w:style w:type="paragraph" w:customStyle="1" w:styleId="Anhang">
    <w:name w:val="Anhang"/>
    <w:next w:val="BodyText"/>
    <w:rsid w:val="0034733C"/>
    <w:pPr>
      <w:pageBreakBefore/>
      <w:numPr>
        <w:numId w:val="21"/>
      </w:numPr>
      <w:spacing w:before="240" w:after="360"/>
    </w:pPr>
    <w:rPr>
      <w:rFonts w:ascii="Arial" w:hAnsi="Arial"/>
      <w:b/>
      <w:noProof/>
      <w:sz w:val="28"/>
      <w:lang w:val="de-DE" w:eastAsia="de-DE"/>
    </w:rPr>
  </w:style>
  <w:style w:type="paragraph" w:styleId="TOC4">
    <w:name w:val="toc 4"/>
    <w:basedOn w:val="Normal"/>
    <w:next w:val="Normal"/>
    <w:autoRedefine/>
    <w:semiHidden/>
    <w:rsid w:val="0034733C"/>
    <w:pPr>
      <w:ind w:left="660"/>
    </w:pPr>
  </w:style>
  <w:style w:type="paragraph" w:styleId="TOC5">
    <w:name w:val="toc 5"/>
    <w:basedOn w:val="Normal"/>
    <w:next w:val="Normal"/>
    <w:autoRedefine/>
    <w:semiHidden/>
    <w:rsid w:val="0034733C"/>
    <w:pPr>
      <w:ind w:left="880"/>
    </w:pPr>
  </w:style>
  <w:style w:type="paragraph" w:styleId="TOC6">
    <w:name w:val="toc 6"/>
    <w:basedOn w:val="Normal"/>
    <w:next w:val="Normal"/>
    <w:autoRedefine/>
    <w:semiHidden/>
    <w:rsid w:val="0034733C"/>
    <w:pPr>
      <w:ind w:left="1100"/>
    </w:pPr>
  </w:style>
  <w:style w:type="paragraph" w:styleId="TOC7">
    <w:name w:val="toc 7"/>
    <w:basedOn w:val="Normal"/>
    <w:next w:val="Normal"/>
    <w:autoRedefine/>
    <w:semiHidden/>
    <w:rsid w:val="0034733C"/>
    <w:pPr>
      <w:ind w:left="1320"/>
    </w:pPr>
  </w:style>
  <w:style w:type="paragraph" w:styleId="TOC8">
    <w:name w:val="toc 8"/>
    <w:basedOn w:val="Normal"/>
    <w:next w:val="Normal"/>
    <w:autoRedefine/>
    <w:semiHidden/>
    <w:rsid w:val="0034733C"/>
    <w:pPr>
      <w:ind w:left="1540"/>
    </w:pPr>
  </w:style>
  <w:style w:type="paragraph" w:styleId="TOC9">
    <w:name w:val="toc 9"/>
    <w:basedOn w:val="Normal"/>
    <w:next w:val="Normal"/>
    <w:autoRedefine/>
    <w:semiHidden/>
    <w:rsid w:val="0034733C"/>
    <w:pPr>
      <w:ind w:left="1760"/>
    </w:pPr>
  </w:style>
  <w:style w:type="paragraph" w:styleId="PlainText">
    <w:name w:val="Plain Text"/>
    <w:basedOn w:val="Normal"/>
    <w:link w:val="PlainTextChar"/>
    <w:rsid w:val="0034733C"/>
    <w:rPr>
      <w:rFonts w:ascii="Courier New" w:hAnsi="Courier New"/>
      <w:sz w:val="20"/>
    </w:rPr>
  </w:style>
  <w:style w:type="character" w:styleId="Hyperlink">
    <w:name w:val="Hyperlink"/>
    <w:rsid w:val="0034733C"/>
    <w:rPr>
      <w:color w:val="0000FF"/>
      <w:u w:val="single"/>
    </w:rPr>
  </w:style>
  <w:style w:type="character" w:styleId="FootnoteReference">
    <w:name w:val="footnote reference"/>
    <w:semiHidden/>
    <w:rsid w:val="0034733C"/>
    <w:rPr>
      <w:vertAlign w:val="superscript"/>
    </w:rPr>
  </w:style>
  <w:style w:type="paragraph" w:customStyle="1" w:styleId="Anhang2">
    <w:name w:val="Anhang 2"/>
    <w:next w:val="BodyText"/>
    <w:rsid w:val="0034733C"/>
    <w:pPr>
      <w:numPr>
        <w:ilvl w:val="1"/>
        <w:numId w:val="22"/>
      </w:numPr>
      <w:spacing w:before="480" w:after="240"/>
    </w:pPr>
    <w:rPr>
      <w:rFonts w:ascii="Arial" w:hAnsi="Arial"/>
      <w:b/>
      <w:noProof/>
      <w:sz w:val="26"/>
      <w:lang w:val="de-DE" w:eastAsia="de-DE"/>
    </w:rPr>
  </w:style>
  <w:style w:type="paragraph" w:customStyle="1" w:styleId="Einleitung">
    <w:name w:val="Einleitung"/>
    <w:next w:val="BodyText"/>
    <w:rsid w:val="0034733C"/>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BodyText"/>
    <w:rsid w:val="0034733C"/>
    <w:pPr>
      <w:numPr>
        <w:ilvl w:val="2"/>
        <w:numId w:val="22"/>
      </w:numPr>
      <w:spacing w:before="360" w:after="240"/>
    </w:pPr>
    <w:rPr>
      <w:rFonts w:ascii="Arial" w:hAnsi="Arial"/>
      <w:b/>
      <w:noProof/>
      <w:sz w:val="24"/>
      <w:lang w:val="de-DE" w:eastAsia="de-DE"/>
    </w:rPr>
  </w:style>
  <w:style w:type="character" w:customStyle="1" w:styleId="Heading1Char">
    <w:name w:val="Heading 1 Char"/>
    <w:link w:val="Heading1"/>
    <w:rsid w:val="0088093E"/>
    <w:rPr>
      <w:rFonts w:ascii="Arial" w:hAnsi="Arial"/>
      <w:b/>
      <w:color w:val="000000"/>
      <w:spacing w:val="-10"/>
      <w:kern w:val="20"/>
      <w:position w:val="8"/>
      <w:sz w:val="28"/>
      <w:shd w:val="solid" w:color="FFFFFF" w:fill="auto"/>
      <w:lang w:val="de-DE" w:eastAsia="de-DE"/>
    </w:rPr>
  </w:style>
  <w:style w:type="paragraph" w:styleId="ListParagraph">
    <w:name w:val="List Paragraph"/>
    <w:basedOn w:val="Normal"/>
    <w:uiPriority w:val="34"/>
    <w:qFormat/>
    <w:rsid w:val="0088093E"/>
    <w:pPr>
      <w:ind w:left="720"/>
      <w:contextualSpacing/>
    </w:pPr>
    <w:rPr>
      <w:lang w:val="de-CH"/>
    </w:rPr>
  </w:style>
  <w:style w:type="table" w:styleId="TableGrid">
    <w:name w:val="Table Grid"/>
    <w:basedOn w:val="TableNormal"/>
    <w:rsid w:val="0088093E"/>
    <w:rPr>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8093E"/>
    <w:rPr>
      <w:lang w:val="de-CH" w:eastAsia="de-CH"/>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PlainTable4">
    <w:name w:val="Plain Table 4"/>
    <w:basedOn w:val="TableNormal"/>
    <w:uiPriority w:val="44"/>
    <w:rsid w:val="0088093E"/>
    <w:rPr>
      <w:lang w:val="de-CH" w:eastAsia="de-C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7Colorful">
    <w:name w:val="Grid Table 7 Colorful"/>
    <w:basedOn w:val="TableNormal"/>
    <w:uiPriority w:val="52"/>
    <w:rsid w:val="0088093E"/>
    <w:rPr>
      <w:color w:val="000000"/>
      <w:lang w:val="de-CH" w:eastAsia="de-C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ong">
    <w:name w:val="Strong"/>
    <w:qFormat/>
    <w:rsid w:val="0088093E"/>
    <w:rPr>
      <w:b/>
      <w:bCs/>
    </w:rPr>
  </w:style>
  <w:style w:type="paragraph" w:styleId="Caption">
    <w:name w:val="caption"/>
    <w:basedOn w:val="Normal"/>
    <w:next w:val="Normal"/>
    <w:unhideWhenUsed/>
    <w:qFormat/>
    <w:rsid w:val="0088093E"/>
    <w:pPr>
      <w:spacing w:after="200"/>
    </w:pPr>
    <w:rPr>
      <w:i/>
      <w:iCs/>
      <w:color w:val="44546A"/>
      <w:sz w:val="18"/>
      <w:szCs w:val="18"/>
    </w:rPr>
  </w:style>
  <w:style w:type="paragraph" w:styleId="TableofFigures">
    <w:name w:val="table of figures"/>
    <w:basedOn w:val="Normal"/>
    <w:next w:val="Normal"/>
    <w:uiPriority w:val="99"/>
    <w:rsid w:val="0088093E"/>
  </w:style>
  <w:style w:type="character" w:customStyle="1" w:styleId="BodyTextChar">
    <w:name w:val="Body Text Char"/>
    <w:link w:val="BodyText"/>
    <w:rsid w:val="0088093E"/>
    <w:rPr>
      <w:spacing w:val="-5"/>
      <w:sz w:val="22"/>
      <w:lang w:val="de-DE" w:eastAsia="de-DE"/>
    </w:rPr>
  </w:style>
  <w:style w:type="character" w:styleId="PlaceholderText">
    <w:name w:val="Placeholder Text"/>
    <w:uiPriority w:val="99"/>
    <w:semiHidden/>
    <w:rsid w:val="0088093E"/>
    <w:rPr>
      <w:color w:val="808080"/>
    </w:rPr>
  </w:style>
  <w:style w:type="character" w:customStyle="1" w:styleId="Heading2Char">
    <w:name w:val="Heading 2 Char"/>
    <w:link w:val="Heading2"/>
    <w:rsid w:val="0088093E"/>
    <w:rPr>
      <w:rFonts w:ascii="Arial" w:hAnsi="Arial"/>
      <w:b/>
      <w:spacing w:val="-15"/>
      <w:kern w:val="28"/>
      <w:sz w:val="26"/>
      <w:lang w:val="de-DE" w:eastAsia="de-DE"/>
    </w:rPr>
  </w:style>
  <w:style w:type="character" w:customStyle="1" w:styleId="Heading3Char">
    <w:name w:val="Heading 3 Char"/>
    <w:link w:val="Heading3"/>
    <w:rsid w:val="0088093E"/>
    <w:rPr>
      <w:rFonts w:ascii="Arial" w:hAnsi="Arial"/>
      <w:b/>
      <w:spacing w:val="-10"/>
      <w:kern w:val="28"/>
      <w:sz w:val="24"/>
      <w:lang w:val="de-DE" w:eastAsia="de-DE"/>
    </w:rPr>
  </w:style>
  <w:style w:type="character" w:customStyle="1" w:styleId="Heading4Char">
    <w:name w:val="Heading 4 Char"/>
    <w:link w:val="Heading4"/>
    <w:rsid w:val="0088093E"/>
    <w:rPr>
      <w:rFonts w:ascii="Arial" w:hAnsi="Arial"/>
      <w:b/>
      <w:spacing w:val="-4"/>
      <w:kern w:val="28"/>
      <w:sz w:val="22"/>
      <w:lang w:val="de-DE" w:eastAsia="de-DE"/>
    </w:rPr>
  </w:style>
  <w:style w:type="character" w:customStyle="1" w:styleId="Heading5Char">
    <w:name w:val="Heading 5 Char"/>
    <w:link w:val="Heading5"/>
    <w:rsid w:val="0088093E"/>
    <w:rPr>
      <w:rFonts w:ascii="Arial" w:hAnsi="Arial"/>
      <w:spacing w:val="-5"/>
      <w:sz w:val="22"/>
      <w:lang w:val="de-DE" w:eastAsia="de-DE"/>
    </w:rPr>
  </w:style>
  <w:style w:type="character" w:customStyle="1" w:styleId="Heading6Char">
    <w:name w:val="Heading 6 Char"/>
    <w:link w:val="Heading6"/>
    <w:rsid w:val="0088093E"/>
    <w:rPr>
      <w:i/>
      <w:spacing w:val="-5"/>
      <w:sz w:val="22"/>
      <w:lang w:val="de-DE" w:eastAsia="de-DE"/>
    </w:rPr>
  </w:style>
  <w:style w:type="character" w:customStyle="1" w:styleId="Heading7Char">
    <w:name w:val="Heading 7 Char"/>
    <w:link w:val="Heading7"/>
    <w:rsid w:val="0088093E"/>
    <w:rPr>
      <w:rFonts w:ascii="Arial" w:hAnsi="Arial"/>
      <w:spacing w:val="-5"/>
      <w:sz w:val="22"/>
      <w:lang w:val="de-DE" w:eastAsia="de-DE"/>
    </w:rPr>
  </w:style>
  <w:style w:type="character" w:customStyle="1" w:styleId="Heading8Char">
    <w:name w:val="Heading 8 Char"/>
    <w:link w:val="Heading8"/>
    <w:rsid w:val="0088093E"/>
    <w:rPr>
      <w:rFonts w:ascii="Arial" w:hAnsi="Arial"/>
      <w:i/>
      <w:spacing w:val="-5"/>
      <w:sz w:val="22"/>
      <w:lang w:val="de-DE" w:eastAsia="de-DE"/>
    </w:rPr>
  </w:style>
  <w:style w:type="character" w:customStyle="1" w:styleId="Heading9Char">
    <w:name w:val="Heading 9 Char"/>
    <w:link w:val="Heading9"/>
    <w:rsid w:val="0088093E"/>
    <w:rPr>
      <w:rFonts w:ascii="Arial" w:hAnsi="Arial"/>
      <w:b/>
      <w:i/>
      <w:spacing w:val="-5"/>
      <w:sz w:val="18"/>
      <w:lang w:val="de-DE" w:eastAsia="de-DE"/>
    </w:rPr>
  </w:style>
  <w:style w:type="character" w:styleId="FollowedHyperlink">
    <w:name w:val="FollowedHyperlink"/>
    <w:uiPriority w:val="99"/>
    <w:unhideWhenUsed/>
    <w:rsid w:val="0088093E"/>
    <w:rPr>
      <w:color w:val="954F72"/>
      <w:u w:val="single"/>
    </w:rPr>
  </w:style>
  <w:style w:type="paragraph" w:customStyle="1" w:styleId="msonormal0">
    <w:name w:val="msonormal"/>
    <w:basedOn w:val="Normal"/>
    <w:rsid w:val="0088093E"/>
    <w:pPr>
      <w:spacing w:before="100" w:beforeAutospacing="1" w:after="100" w:afterAutospacing="1"/>
    </w:pPr>
    <w:rPr>
      <w:rFonts w:ascii="Times New Roman" w:hAnsi="Times New Roman"/>
      <w:sz w:val="24"/>
      <w:szCs w:val="24"/>
      <w:lang w:val="de-CH" w:eastAsia="de-CH"/>
    </w:rPr>
  </w:style>
  <w:style w:type="character" w:customStyle="1" w:styleId="FootnoteTextChar">
    <w:name w:val="Footnote Text Char"/>
    <w:link w:val="FootnoteText"/>
    <w:semiHidden/>
    <w:rsid w:val="0088093E"/>
    <w:rPr>
      <w:spacing w:val="-5"/>
      <w:sz w:val="18"/>
      <w:lang w:val="de-DE" w:eastAsia="de-DE"/>
    </w:rPr>
  </w:style>
  <w:style w:type="character" w:customStyle="1" w:styleId="HeaderChar">
    <w:name w:val="Header Char"/>
    <w:link w:val="Header"/>
    <w:rsid w:val="0088093E"/>
    <w:rPr>
      <w:spacing w:val="-5"/>
      <w:sz w:val="18"/>
      <w:lang w:val="de-DE" w:eastAsia="de-DE"/>
    </w:rPr>
  </w:style>
  <w:style w:type="character" w:customStyle="1" w:styleId="FooterChar">
    <w:name w:val="Footer Char"/>
    <w:link w:val="Footer"/>
    <w:rsid w:val="0088093E"/>
    <w:rPr>
      <w:spacing w:val="-5"/>
      <w:sz w:val="18"/>
      <w:lang w:val="de-DE" w:eastAsia="de-DE"/>
    </w:rPr>
  </w:style>
  <w:style w:type="character" w:customStyle="1" w:styleId="TitleChar">
    <w:name w:val="Title Char"/>
    <w:link w:val="Title"/>
    <w:rsid w:val="0088093E"/>
    <w:rPr>
      <w:rFonts w:ascii="Arial" w:hAnsi="Arial"/>
      <w:b/>
      <w:kern w:val="28"/>
      <w:sz w:val="40"/>
      <w:lang w:val="de-DE" w:eastAsia="de-DE"/>
    </w:rPr>
  </w:style>
  <w:style w:type="character" w:customStyle="1" w:styleId="DocumentMapChar">
    <w:name w:val="Document Map Char"/>
    <w:link w:val="DocumentMap"/>
    <w:semiHidden/>
    <w:rsid w:val="0088093E"/>
    <w:rPr>
      <w:rFonts w:ascii="Tahoma" w:hAnsi="Tahoma"/>
      <w:spacing w:val="-5"/>
      <w:sz w:val="22"/>
      <w:shd w:val="clear" w:color="auto" w:fill="000080"/>
      <w:lang w:val="de-DE" w:eastAsia="de-DE"/>
    </w:rPr>
  </w:style>
  <w:style w:type="character" w:customStyle="1" w:styleId="PlainTextChar">
    <w:name w:val="Plain Text Char"/>
    <w:link w:val="PlainText"/>
    <w:rsid w:val="0088093E"/>
    <w:rPr>
      <w:rFonts w:ascii="Courier New" w:hAnsi="Courier New"/>
      <w:lang w:val="de-DE" w:eastAsia="de-DE"/>
    </w:rPr>
  </w:style>
  <w:style w:type="paragraph" w:styleId="TOCHeading">
    <w:name w:val="TOC Heading"/>
    <w:basedOn w:val="Heading1"/>
    <w:next w:val="Normal"/>
    <w:uiPriority w:val="39"/>
    <w:semiHidden/>
    <w:unhideWhenUsed/>
    <w:qFormat/>
    <w:rsid w:val="0088093E"/>
    <w:pPr>
      <w:pageBreakBefore w:val="0"/>
      <w:pBdr>
        <w:top w:val="none" w:sz="0" w:space="0" w:color="auto"/>
        <w:left w:val="none" w:sz="0" w:space="0" w:color="auto"/>
        <w:bottom w:val="none" w:sz="0" w:space="0" w:color="auto"/>
      </w:pBdr>
      <w:shd w:val="clear" w:color="auto" w:fill="auto"/>
      <w:tabs>
        <w:tab w:val="clear" w:pos="432"/>
      </w:tabs>
      <w:spacing w:before="240" w:after="0" w:line="256" w:lineRule="auto"/>
      <w:ind w:left="0" w:firstLine="0"/>
      <w:outlineLvl w:val="9"/>
    </w:pPr>
    <w:rPr>
      <w:rFonts w:ascii="Calibri Light" w:hAnsi="Calibri Light"/>
      <w:b w:val="0"/>
      <w:color w:val="2E74B5"/>
      <w:spacing w:val="0"/>
      <w:kern w:val="0"/>
      <w:position w:val="0"/>
      <w:sz w:val="32"/>
      <w:szCs w:val="32"/>
      <w:lang w:val="de-CH" w:eastAsia="de-CH"/>
    </w:rPr>
  </w:style>
  <w:style w:type="paragraph" w:styleId="BalloonText">
    <w:name w:val="Balloon Text"/>
    <w:basedOn w:val="Normal"/>
    <w:link w:val="BalloonTextChar"/>
    <w:rsid w:val="00DD1201"/>
    <w:pPr>
      <w:spacing w:after="0" w:line="240" w:lineRule="auto"/>
    </w:pPr>
    <w:rPr>
      <w:rFonts w:ascii="Segoe UI" w:hAnsi="Segoe UI" w:cs="Segoe UI"/>
      <w:sz w:val="18"/>
      <w:szCs w:val="18"/>
    </w:rPr>
  </w:style>
  <w:style w:type="character" w:customStyle="1" w:styleId="BalloonTextChar">
    <w:name w:val="Balloon Text Char"/>
    <w:link w:val="BalloonText"/>
    <w:rsid w:val="00DD1201"/>
    <w:rPr>
      <w:rFonts w:ascii="Segoe UI" w:eastAsia="Calibr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5495523">
      <w:bodyDiv w:val="1"/>
      <w:marLeft w:val="0"/>
      <w:marRight w:val="0"/>
      <w:marTop w:val="0"/>
      <w:marBottom w:val="0"/>
      <w:divBdr>
        <w:top w:val="none" w:sz="0" w:space="0" w:color="auto"/>
        <w:left w:val="none" w:sz="0" w:space="0" w:color="auto"/>
        <w:bottom w:val="none" w:sz="0" w:space="0" w:color="auto"/>
        <w:right w:val="none" w:sz="0" w:space="0" w:color="auto"/>
      </w:divBdr>
    </w:div>
    <w:div w:id="1489443624">
      <w:bodyDiv w:val="1"/>
      <w:marLeft w:val="0"/>
      <w:marRight w:val="0"/>
      <w:marTop w:val="0"/>
      <w:marBottom w:val="0"/>
      <w:divBdr>
        <w:top w:val="none" w:sz="0" w:space="0" w:color="auto"/>
        <w:left w:val="none" w:sz="0" w:space="0" w:color="auto"/>
        <w:bottom w:val="none" w:sz="0" w:space="0" w:color="auto"/>
        <w:right w:val="none" w:sz="0" w:space="0" w:color="auto"/>
      </w:divBdr>
    </w:div>
    <w:div w:id="196045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eader" Target="header2.xml"/><Relationship Id="rId82" Type="http://schemas.openxmlformats.org/officeDocument/2006/relationships/image" Target="media/image7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tag@media.mit.edu"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2DC90-161E-4C50-BB37-648A65421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8376</Words>
  <Characters>47746</Characters>
  <Application>Microsoft Office Word</Application>
  <DocSecurity>0</DocSecurity>
  <Lines>397</Lines>
  <Paragraphs>112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Professioneller Bericht</vt:lpstr>
      <vt:lpstr>Professioneller Bericht</vt:lpstr>
    </vt:vector>
  </TitlesOfParts>
  <Company/>
  <LinksUpToDate>false</LinksUpToDate>
  <CharactersWithSpaces>56010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Stefan Höchli</dc:creator>
  <cp:keywords/>
  <dc:description/>
  <cp:lastModifiedBy>Groux Marcel (s)</cp:lastModifiedBy>
  <cp:revision>10</cp:revision>
  <cp:lastPrinted>2001-03-26T14:00:00Z</cp:lastPrinted>
  <dcterms:created xsi:type="dcterms:W3CDTF">2017-01-21T16:12:00Z</dcterms:created>
  <dcterms:modified xsi:type="dcterms:W3CDTF">2017-01-21T20:26:00Z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