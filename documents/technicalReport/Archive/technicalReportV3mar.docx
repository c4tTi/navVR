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en-GB" w:eastAsia="en-GB"/>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le"/>
        <w:jc w:val="both"/>
        <w:rPr>
          <w:rFonts w:cs="Arial"/>
          <w:lang w:val="en-GB"/>
        </w:rPr>
      </w:pPr>
      <w:r w:rsidRPr="002B13C4">
        <w:rPr>
          <w:rFonts w:cs="Arial"/>
          <w:lang w:val="en-GB"/>
        </w:rPr>
        <w:t>Navigation in Virtual Reality Space</w:t>
      </w:r>
    </w:p>
    <w:p w:rsidR="007A1973" w:rsidRPr="002B13C4" w:rsidRDefault="007A1973" w:rsidP="00F0430D">
      <w:pPr>
        <w:pStyle w:val="Title"/>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proofErr w:type="spellStart"/>
      <w:r w:rsidRPr="002B13C4">
        <w:rPr>
          <w:rFonts w:cs="Arial"/>
          <w:b/>
          <w:sz w:val="28"/>
          <w:lang w:val="en-GB"/>
        </w:rPr>
        <w:t>Bär</w:t>
      </w:r>
      <w:proofErr w:type="spellEnd"/>
      <w:r w:rsidRPr="002B13C4">
        <w:rPr>
          <w:rFonts w:cs="Arial"/>
          <w:b/>
          <w:sz w:val="28"/>
          <w:lang w:val="en-GB"/>
        </w:rPr>
        <w:t xml:space="preserve">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Degree Course:  Computer Science / </w:t>
      </w:r>
      <w:proofErr w:type="spellStart"/>
      <w:r w:rsidRPr="002B13C4">
        <w:rPr>
          <w:rFonts w:cs="Arial"/>
          <w:b/>
          <w:sz w:val="28"/>
          <w:lang w:val="en-GB"/>
        </w:rPr>
        <w:t>iCompetence</w:t>
      </w:r>
      <w:proofErr w:type="spellEnd"/>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Supervising Lecturers: Arizona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roofErr w:type="spellStart"/>
      <w:r w:rsidRPr="002B13C4">
        <w:rPr>
          <w:rFonts w:cs="Arial"/>
          <w:b/>
          <w:sz w:val="28"/>
          <w:lang w:val="en-GB"/>
        </w:rPr>
        <w:t>Windisch</w:t>
      </w:r>
      <w:proofErr w:type="spellEnd"/>
      <w:r w:rsidRPr="002B13C4">
        <w:rPr>
          <w:rFonts w:cs="Arial"/>
          <w:b/>
          <w:sz w:val="28"/>
          <w:lang w:val="en-GB"/>
        </w:rPr>
        <w:t xml:space="preserve">,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ins w:id="0" w:author="Groux Marcel (s)" w:date="2017-01-22T13:09:00Z">
        <w:r w:rsidR="00457805">
          <w:rPr>
            <w:rFonts w:cs="Arial"/>
            <w:b/>
            <w:noProof/>
            <w:sz w:val="28"/>
            <w:lang w:val="en-GB"/>
          </w:rPr>
          <w:t>22. January 2017</w:t>
        </w:r>
      </w:ins>
      <w:del w:id="1" w:author="Groux Marcel (s)" w:date="2017-01-22T13:09:00Z">
        <w:r w:rsidR="00003431" w:rsidDel="00457805">
          <w:rPr>
            <w:rFonts w:cs="Arial"/>
            <w:b/>
            <w:noProof/>
            <w:sz w:val="28"/>
            <w:lang w:val="en-GB"/>
          </w:rPr>
          <w:delText>21. January 2017</w:delText>
        </w:r>
      </w:del>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BodyText"/>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tbl>
      <w:tblPr>
        <w:tblStyle w:val="TableGrid"/>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BodyText"/>
              <w:spacing w:before="0"/>
              <w:rPr>
                <w:rFonts w:ascii="Arial" w:hAnsi="Arial" w:cs="Arial"/>
                <w:lang w:val="en-GB"/>
              </w:rPr>
            </w:pPr>
            <w:proofErr w:type="spellStart"/>
            <w:r w:rsidRPr="002B13C4">
              <w:rPr>
                <w:rFonts w:ascii="Arial" w:hAnsi="Arial" w:cs="Arial"/>
                <w:lang w:val="en-GB"/>
              </w:rPr>
              <w:t>Brugg</w:t>
            </w:r>
            <w:proofErr w:type="spellEnd"/>
            <w:r w:rsidRPr="002B13C4">
              <w:rPr>
                <w:rFonts w:ascii="Arial" w:hAnsi="Arial" w:cs="Arial"/>
                <w:lang w:val="en-GB"/>
              </w:rPr>
              <w:t xml:space="preserve">,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ins w:id="4" w:author="Groux Marcel (s)" w:date="2017-01-22T13:09:00Z">
              <w:r w:rsidR="00457805">
                <w:rPr>
                  <w:rFonts w:ascii="Arial" w:hAnsi="Arial" w:cs="Arial"/>
                  <w:noProof/>
                  <w:lang w:val="en-GB"/>
                </w:rPr>
                <w:t>22 January 2017</w:t>
              </w:r>
            </w:ins>
            <w:del w:id="5" w:author="Groux Marcel (s)" w:date="2017-01-22T13:09:00Z">
              <w:r w:rsidR="00003431" w:rsidDel="00457805">
                <w:rPr>
                  <w:rFonts w:ascii="Arial" w:hAnsi="Arial" w:cs="Arial"/>
                  <w:noProof/>
                  <w:lang w:val="en-GB"/>
                </w:rPr>
                <w:delText>21 January 2017</w:delText>
              </w:r>
            </w:del>
            <w:r w:rsidRPr="002B13C4">
              <w:rPr>
                <w:rFonts w:ascii="Arial" w:hAnsi="Arial" w:cs="Arial"/>
                <w:lang w:val="en-GB"/>
              </w:rPr>
              <w:fldChar w:fldCharType="end"/>
            </w:r>
          </w:p>
        </w:tc>
        <w:tc>
          <w:tcPr>
            <w:tcW w:w="567" w:type="dxa"/>
            <w:vAlign w:val="bottom"/>
          </w:tcPr>
          <w:p w:rsidR="007A1973" w:rsidRPr="002B13C4" w:rsidRDefault="007A1973" w:rsidP="00F0430D">
            <w:pPr>
              <w:pStyle w:val="BodyText"/>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BodyText"/>
              <w:spacing w:before="0"/>
              <w:rPr>
                <w:rFonts w:ascii="Arial" w:hAnsi="Arial" w:cs="Arial"/>
                <w:lang w:val="en-GB"/>
              </w:rPr>
            </w:pPr>
            <w:proofErr w:type="spellStart"/>
            <w:r w:rsidRPr="002B13C4">
              <w:rPr>
                <w:rFonts w:ascii="Arial" w:hAnsi="Arial" w:cs="Arial"/>
                <w:lang w:val="en-GB"/>
              </w:rPr>
              <w:t>Brugg</w:t>
            </w:r>
            <w:proofErr w:type="spellEnd"/>
            <w:r w:rsidRPr="002B13C4">
              <w:rPr>
                <w:rFonts w:ascii="Arial" w:hAnsi="Arial" w:cs="Arial"/>
                <w:lang w:val="en-GB"/>
              </w:rPr>
              <w:t xml:space="preserve">,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ins w:id="6" w:author="Groux Marcel (s)" w:date="2017-01-22T13:09:00Z">
              <w:r w:rsidR="00457805">
                <w:rPr>
                  <w:rFonts w:ascii="Arial" w:hAnsi="Arial" w:cs="Arial"/>
                  <w:noProof/>
                  <w:lang w:val="en-GB"/>
                </w:rPr>
                <w:t>22 January 2017</w:t>
              </w:r>
            </w:ins>
            <w:del w:id="7" w:author="Groux Marcel (s)" w:date="2017-01-22T13:09:00Z">
              <w:r w:rsidR="00003431" w:rsidDel="00457805">
                <w:rPr>
                  <w:rFonts w:ascii="Arial" w:hAnsi="Arial" w:cs="Arial"/>
                  <w:noProof/>
                  <w:lang w:val="en-GB"/>
                </w:rPr>
                <w:delText>21 January 2017</w:delText>
              </w:r>
            </w:del>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BodyText"/>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BodyText"/>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BodyText"/>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BodyText"/>
              <w:spacing w:before="0"/>
              <w:rPr>
                <w:rFonts w:ascii="Arial" w:hAnsi="Arial" w:cs="Arial"/>
                <w:lang w:val="en-GB"/>
              </w:rPr>
            </w:pPr>
          </w:p>
        </w:tc>
        <w:tc>
          <w:tcPr>
            <w:tcW w:w="567" w:type="dxa"/>
            <w:vAlign w:val="center"/>
          </w:tcPr>
          <w:p w:rsidR="007A1973" w:rsidRPr="002B13C4" w:rsidRDefault="007A1973" w:rsidP="00F0430D">
            <w:pPr>
              <w:pStyle w:val="BodyText"/>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BodyText"/>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BodyText"/>
              <w:spacing w:before="0"/>
              <w:rPr>
                <w:rFonts w:ascii="Arial" w:hAnsi="Arial" w:cs="Arial"/>
                <w:lang w:val="en-GB"/>
              </w:rPr>
            </w:pPr>
            <w:r w:rsidRPr="002B13C4">
              <w:rPr>
                <w:rFonts w:ascii="Arial" w:hAnsi="Arial" w:cs="Arial"/>
                <w:lang w:val="en-GB"/>
              </w:rPr>
              <w:t xml:space="preserve">Signature Dominic </w:t>
            </w:r>
            <w:proofErr w:type="spellStart"/>
            <w:r w:rsidRPr="002B13C4">
              <w:rPr>
                <w:rFonts w:ascii="Arial" w:hAnsi="Arial" w:cs="Arial"/>
                <w:lang w:val="en-GB"/>
              </w:rPr>
              <w:t>Bär</w:t>
            </w:r>
            <w:proofErr w:type="spellEnd"/>
          </w:p>
        </w:tc>
        <w:tc>
          <w:tcPr>
            <w:tcW w:w="567" w:type="dxa"/>
          </w:tcPr>
          <w:p w:rsidR="007A1973" w:rsidRPr="002B13C4" w:rsidRDefault="007A1973" w:rsidP="00F0430D">
            <w:pPr>
              <w:pStyle w:val="BodyText"/>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BodyText"/>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BodyText"/>
        <w:rPr>
          <w:rFonts w:ascii="Arial" w:hAnsi="Arial" w:cs="Arial"/>
          <w:lang w:val="en-GB"/>
        </w:rPr>
      </w:pPr>
    </w:p>
    <w:p w:rsidR="007A1973" w:rsidRPr="002B13C4" w:rsidRDefault="007A1973" w:rsidP="00F0430D">
      <w:pPr>
        <w:pStyle w:val="BodyText"/>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BodyText"/>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BodyText"/>
        <w:rPr>
          <w:rFonts w:ascii="Arial" w:hAnsi="Arial" w:cs="Arial"/>
          <w:color w:val="FF0000"/>
          <w:lang w:val="en-GB"/>
        </w:rPr>
      </w:pPr>
      <w:r>
        <w:rPr>
          <w:rFonts w:ascii="Arial" w:hAnsi="Arial" w:cs="Arial"/>
          <w:color w:val="FF0000"/>
          <w:lang w:val="en-GB"/>
        </w:rPr>
        <w:t>????</w:t>
      </w:r>
    </w:p>
    <w:p w:rsidR="007C3BC7" w:rsidRDefault="007C3BC7" w:rsidP="00F0430D">
      <w:pPr>
        <w:pStyle w:val="BodyText"/>
        <w:rPr>
          <w:rFonts w:ascii="Arial" w:hAnsi="Arial" w:cs="Arial"/>
          <w:color w:val="FF0000"/>
          <w:lang w:val="en-GB"/>
        </w:rPr>
      </w:pPr>
    </w:p>
    <w:p w:rsidR="007C3BC7" w:rsidRDefault="007C3BC7" w:rsidP="00F0430D">
      <w:pPr>
        <w:pStyle w:val="BodyText"/>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w:t>
      </w:r>
      <w:proofErr w:type="spellStart"/>
      <w:r>
        <w:rPr>
          <w:rFonts w:ascii="Arial" w:hAnsi="Arial" w:cs="Arial"/>
          <w:color w:val="FF0000"/>
          <w:lang w:val="en-GB"/>
        </w:rPr>
        <w:t>Prof.</w:t>
      </w:r>
      <w:proofErr w:type="spellEnd"/>
      <w:r>
        <w:rPr>
          <w:rFonts w:ascii="Arial" w:hAnsi="Arial" w:cs="Arial"/>
          <w:color w:val="FF0000"/>
          <w:lang w:val="en-GB"/>
        </w:rPr>
        <w:t xml:space="preserve"> </w:t>
      </w:r>
      <w:proofErr w:type="spellStart"/>
      <w:r>
        <w:rPr>
          <w:rFonts w:ascii="Arial" w:hAnsi="Arial" w:cs="Arial"/>
          <w:color w:val="FF0000"/>
          <w:lang w:val="en-GB"/>
        </w:rPr>
        <w:t>Dr.</w:t>
      </w:r>
      <w:proofErr w:type="spellEnd"/>
      <w:r w:rsidR="000E0008">
        <w:rPr>
          <w:rFonts w:ascii="Arial" w:hAnsi="Arial" w:cs="Arial"/>
          <w:color w:val="FF0000"/>
          <w:lang w:val="en-GB"/>
        </w:rPr>
        <w:t xml:space="preserve"> Stefan </w:t>
      </w:r>
      <w:proofErr w:type="spellStart"/>
      <w:r w:rsidR="000E0008">
        <w:rPr>
          <w:rFonts w:ascii="Arial" w:hAnsi="Arial" w:cs="Arial"/>
          <w:color w:val="FF0000"/>
          <w:lang w:val="en-GB"/>
        </w:rPr>
        <w:t>Arisona</w:t>
      </w:r>
      <w:proofErr w:type="spellEnd"/>
      <w:r w:rsidR="000E0008">
        <w:rPr>
          <w:rFonts w:ascii="Arial" w:hAnsi="Arial" w:cs="Arial"/>
          <w:color w:val="FF0000"/>
          <w:lang w:val="en-GB"/>
        </w:rPr>
        <w:t xml:space="preserve"> for all their thoughtful-provoking, their inputs and their constructive feedback. Furthermore, we are thankful to Michael </w:t>
      </w:r>
      <w:proofErr w:type="spellStart"/>
      <w:r w:rsidR="000E0008">
        <w:rPr>
          <w:rFonts w:ascii="Arial" w:hAnsi="Arial" w:cs="Arial"/>
          <w:color w:val="FF0000"/>
          <w:lang w:val="en-GB"/>
        </w:rPr>
        <w:t>Läuchli</w:t>
      </w:r>
      <w:proofErr w:type="spellEnd"/>
      <w:r w:rsidR="000E0008">
        <w:rPr>
          <w:rFonts w:ascii="Arial" w:hAnsi="Arial" w:cs="Arial"/>
          <w:color w:val="FF0000"/>
          <w:lang w:val="en-GB"/>
        </w:rPr>
        <w:t xml:space="preserve"> and Stefan </w:t>
      </w:r>
      <w:proofErr w:type="spellStart"/>
      <w:r w:rsidR="000E0008">
        <w:rPr>
          <w:rFonts w:ascii="Arial" w:hAnsi="Arial" w:cs="Arial"/>
          <w:color w:val="FF0000"/>
          <w:lang w:val="en-GB"/>
        </w:rPr>
        <w:t>Mettler</w:t>
      </w:r>
      <w:proofErr w:type="spellEnd"/>
      <w:r w:rsidR="000E0008">
        <w:rPr>
          <w:rFonts w:ascii="Arial" w:hAnsi="Arial" w:cs="Arial"/>
          <w:color w:val="FF0000"/>
          <w:lang w:val="en-GB"/>
        </w:rPr>
        <w:t xml:space="preserve">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BodyText"/>
        <w:rPr>
          <w:rFonts w:ascii="Arial" w:hAnsi="Arial" w:cs="Arial"/>
          <w:color w:val="FF0000"/>
          <w:lang w:val="en-GB"/>
        </w:rPr>
      </w:pPr>
    </w:p>
    <w:p w:rsidR="000E0008" w:rsidRDefault="007A1973" w:rsidP="00F0430D">
      <w:pPr>
        <w:pStyle w:val="BodyText"/>
        <w:rPr>
          <w:rFonts w:ascii="Arial" w:hAnsi="Arial" w:cs="Arial"/>
          <w:color w:val="FF0000"/>
          <w:lang w:val="en-GB"/>
        </w:rPr>
      </w:pPr>
      <w:proofErr w:type="spellStart"/>
      <w:r w:rsidRPr="002B13C4">
        <w:rPr>
          <w:rFonts w:ascii="Arial" w:hAnsi="Arial" w:cs="Arial"/>
          <w:color w:val="FF0000"/>
          <w:lang w:val="en-GB"/>
        </w:rPr>
        <w:t>Vorwort</w:t>
      </w:r>
      <w:proofErr w:type="spellEnd"/>
      <w:r w:rsidRPr="002B13C4">
        <w:rPr>
          <w:rFonts w:ascii="Arial" w:hAnsi="Arial" w:cs="Arial"/>
          <w:color w:val="FF0000"/>
          <w:lang w:val="en-GB"/>
        </w:rPr>
        <w:t xml:space="preserve"> </w:t>
      </w:r>
      <w:proofErr w:type="spellStart"/>
      <w:r w:rsidRPr="002B13C4">
        <w:rPr>
          <w:rFonts w:ascii="Arial" w:hAnsi="Arial" w:cs="Arial"/>
          <w:color w:val="FF0000"/>
          <w:lang w:val="en-GB"/>
        </w:rPr>
        <w:t>mit</w:t>
      </w:r>
      <w:proofErr w:type="spellEnd"/>
      <w:r w:rsidRPr="002B13C4">
        <w:rPr>
          <w:rFonts w:ascii="Arial" w:hAnsi="Arial" w:cs="Arial"/>
          <w:color w:val="FF0000"/>
          <w:lang w:val="en-GB"/>
        </w:rPr>
        <w:t xml:space="preserve"> </w:t>
      </w:r>
      <w:proofErr w:type="spellStart"/>
      <w:r w:rsidRPr="002B13C4">
        <w:rPr>
          <w:rFonts w:ascii="Arial" w:hAnsi="Arial" w:cs="Arial"/>
          <w:color w:val="FF0000"/>
          <w:lang w:val="en-GB"/>
        </w:rPr>
        <w:t>Danksagung</w:t>
      </w:r>
      <w:r w:rsidR="007C3BC7">
        <w:rPr>
          <w:rFonts w:ascii="Arial" w:hAnsi="Arial" w:cs="Arial"/>
          <w:color w:val="FF0000"/>
          <w:lang w:val="en-GB"/>
        </w:rPr>
        <w:t>ns</w:t>
      </w:r>
      <w:proofErr w:type="spellEnd"/>
    </w:p>
    <w:p w:rsidR="00925B73" w:rsidRDefault="00925B73" w:rsidP="00925B73">
      <w:pPr>
        <w:pStyle w:val="BodyText"/>
        <w:numPr>
          <w:ilvl w:val="0"/>
          <w:numId w:val="40"/>
        </w:numPr>
        <w:rPr>
          <w:rFonts w:ascii="Arial" w:hAnsi="Arial" w:cs="Arial"/>
          <w:color w:val="FF0000"/>
          <w:lang w:val="en-GB"/>
        </w:rPr>
      </w:pPr>
      <w:proofErr w:type="spellStart"/>
      <w:r>
        <w:rPr>
          <w:rFonts w:ascii="Arial" w:hAnsi="Arial" w:cs="Arial"/>
          <w:color w:val="FF0000"/>
          <w:lang w:val="en-GB"/>
        </w:rPr>
        <w:t>Danksagung</w:t>
      </w:r>
      <w:proofErr w:type="spellEnd"/>
      <w:r>
        <w:rPr>
          <w:rFonts w:ascii="Arial" w:hAnsi="Arial" w:cs="Arial"/>
          <w:color w:val="FF0000"/>
          <w:lang w:val="en-GB"/>
        </w:rPr>
        <w:t xml:space="preserve"> done</w:t>
      </w:r>
    </w:p>
    <w:p w:rsidR="00925B73" w:rsidRDefault="00925B73" w:rsidP="00925B73">
      <w:pPr>
        <w:pStyle w:val="BodyText"/>
        <w:rPr>
          <w:rFonts w:ascii="Arial" w:hAnsi="Arial" w:cs="Arial"/>
          <w:color w:val="FF0000"/>
          <w:lang w:val="en-GB"/>
        </w:rPr>
      </w:pPr>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TOC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TOC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TOC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TOC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TOC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TOC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TOC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8" w:name="_Toc472785450"/>
      <w:r w:rsidRPr="002B13C4">
        <w:rPr>
          <w:rFonts w:cs="Arial"/>
          <w:lang w:val="en-GB"/>
        </w:rPr>
        <w:lastRenderedPageBreak/>
        <w:t>Introduction (Dominic)</w:t>
      </w:r>
      <w:bookmarkEnd w:id="8"/>
    </w:p>
    <w:p w:rsidR="007A1973" w:rsidRPr="00140326" w:rsidRDefault="007A1973" w:rsidP="00F0430D">
      <w:pPr>
        <w:pStyle w:val="BodyText"/>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Heading2"/>
        <w:numPr>
          <w:ilvl w:val="0"/>
          <w:numId w:val="0"/>
        </w:numPr>
        <w:ind w:left="578"/>
        <w:jc w:val="both"/>
        <w:rPr>
          <w:rFonts w:cs="Arial"/>
          <w:lang w:val="en-GB"/>
        </w:rPr>
      </w:pPr>
      <w:bookmarkStart w:id="9" w:name="_Toc472785451"/>
      <w:r w:rsidRPr="002B13C4">
        <w:rPr>
          <w:rFonts w:cs="Arial"/>
          <w:lang w:val="en-GB"/>
        </w:rPr>
        <w:t>What has been achieved?</w:t>
      </w:r>
      <w:bookmarkEnd w:id="9"/>
    </w:p>
    <w:p w:rsidR="007A1973" w:rsidRPr="00140326" w:rsidRDefault="007A1973" w:rsidP="00F0430D">
      <w:pPr>
        <w:pStyle w:val="BodyText"/>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BodyText"/>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Heading2"/>
        <w:numPr>
          <w:ilvl w:val="1"/>
          <w:numId w:val="30"/>
        </w:numPr>
        <w:ind w:left="578" w:hanging="578"/>
        <w:jc w:val="both"/>
        <w:rPr>
          <w:rFonts w:cs="Arial"/>
          <w:lang w:val="en-GB"/>
        </w:rPr>
      </w:pPr>
      <w:bookmarkStart w:id="10" w:name="_Toc472785452"/>
      <w:r w:rsidRPr="002B13C4">
        <w:rPr>
          <w:rFonts w:cs="Arial"/>
          <w:lang w:val="en-GB"/>
        </w:rPr>
        <w:t>Why has it been done?</w:t>
      </w:r>
      <w:bookmarkEnd w:id="10"/>
    </w:p>
    <w:p w:rsidR="007A1973" w:rsidRDefault="007A1973" w:rsidP="00F0430D">
      <w:pPr>
        <w:pStyle w:val="BodyText"/>
        <w:rPr>
          <w:ins w:id="11" w:author="Groux Marcel (s)" w:date="2017-01-22T13:15:00Z"/>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ins w:id="12" w:author="Groux Marcel (s)" w:date="2017-01-21T23:06:00Z">
        <w:r w:rsidR="00003431">
          <w:rPr>
            <w:rFonts w:ascii="Arial" w:hAnsi="Arial" w:cs="Arial"/>
            <w:lang w:val="en-GB"/>
          </w:rPr>
          <w:t>The main problem of navigation methods lies within the question of how to navigate without needing to step out of the detected area</w:t>
        </w:r>
        <w:bookmarkStart w:id="13" w:name="_GoBack"/>
        <w:bookmarkEnd w:id="13"/>
        <w:r w:rsidR="00003431">
          <w:rPr>
            <w:rFonts w:ascii="Arial" w:hAnsi="Arial" w:cs="Arial"/>
            <w:lang w:val="en-GB"/>
          </w:rPr>
          <w:t>, s.</w:t>
        </w:r>
      </w:ins>
      <w:ins w:id="14" w:author="Groux Marcel (s)" w:date="2017-01-21T23:10:00Z">
        <w:r w:rsidR="00003431">
          <w:rPr>
            <w:rFonts w:ascii="Arial" w:hAnsi="Arial" w:cs="Arial"/>
            <w:lang w:val="en-GB"/>
          </w:rPr>
          <w:t xml:space="preserve"> </w:t>
        </w:r>
      </w:ins>
      <w:ins w:id="15" w:author="Groux Marcel (s)" w:date="2017-01-21T23:06:00Z">
        <w:r w:rsidR="00003431">
          <w:rPr>
            <w:rFonts w:ascii="Arial" w:hAnsi="Arial" w:cs="Arial"/>
            <w:lang w:val="en-GB"/>
          </w:rPr>
          <w:t>t. you can move in the vir</w:t>
        </w:r>
        <w:r w:rsidR="00457805">
          <w:rPr>
            <w:rFonts w:ascii="Arial" w:hAnsi="Arial" w:cs="Arial"/>
            <w:lang w:val="en-GB"/>
          </w:rPr>
          <w:t>tual world as in the real world.</w:t>
        </w:r>
      </w:ins>
    </w:p>
    <w:p w:rsidR="00457805" w:rsidRPr="00140326" w:rsidRDefault="00457805" w:rsidP="00F0430D">
      <w:pPr>
        <w:pStyle w:val="BodyText"/>
        <w:rPr>
          <w:rFonts w:ascii="Arial" w:hAnsi="Arial" w:cs="Arial"/>
          <w:lang w:val="en-GB"/>
        </w:rPr>
      </w:pPr>
      <w:ins w:id="16" w:author="Groux Marcel (s)" w:date="2017-01-22T13:15:00Z">
        <w:r>
          <w:rPr>
            <w:rFonts w:ascii="Arial" w:hAnsi="Arial" w:cs="Arial"/>
            <w:lang w:val="en-GB"/>
          </w:rPr>
          <w:t>At this very point in time Virtual Reality Device</w:t>
        </w:r>
      </w:ins>
      <w:ins w:id="17" w:author="Groux Marcel (s)" w:date="2017-01-22T13:16:00Z">
        <w:r>
          <w:rPr>
            <w:rFonts w:ascii="Arial" w:hAnsi="Arial" w:cs="Arial"/>
            <w:lang w:val="en-GB"/>
          </w:rPr>
          <w:t>s are commercially available and thus we are able to research with them without building up an overly expensive setup</w:t>
        </w:r>
      </w:ins>
      <w:ins w:id="18" w:author="Groux Marcel (s)" w:date="2017-01-22T13:17:00Z">
        <w:r>
          <w:rPr>
            <w:rFonts w:ascii="Arial" w:hAnsi="Arial" w:cs="Arial"/>
            <w:lang w:val="en-GB"/>
          </w:rPr>
          <w:t xml:space="preserve"> </w:t>
        </w:r>
      </w:ins>
      <w:ins w:id="19" w:author="Groux Marcel (s)" w:date="2017-01-22T13:16:00Z">
        <w:r>
          <w:rPr>
            <w:rFonts w:ascii="Arial" w:hAnsi="Arial" w:cs="Arial"/>
            <w:lang w:val="en-GB"/>
          </w:rPr>
          <w:t>[</w:t>
        </w:r>
      </w:ins>
      <w:ins w:id="20" w:author="Groux Marcel (s)" w:date="2017-01-22T13:20:00Z">
        <w:r>
          <w:rPr>
            <w:rFonts w:ascii="Arial" w:hAnsi="Arial" w:cs="Arial"/>
            <w:lang w:val="en-GB"/>
          </w:rPr>
          <w:t xml:space="preserve">1, </w:t>
        </w:r>
      </w:ins>
      <w:ins w:id="21" w:author="Groux Marcel (s)" w:date="2017-01-22T13:17:00Z">
        <w:r>
          <w:rPr>
            <w:rFonts w:ascii="Arial" w:hAnsi="Arial" w:cs="Arial"/>
            <w:lang w:val="en-GB"/>
          </w:rPr>
          <w:t>3</w:t>
        </w:r>
      </w:ins>
      <w:ins w:id="22" w:author="Groux Marcel (s)" w:date="2017-01-22T13:36:00Z">
        <w:r w:rsidR="008833D3">
          <w:rPr>
            <w:rFonts w:ascii="Arial" w:hAnsi="Arial" w:cs="Arial"/>
            <w:lang w:val="en-GB"/>
          </w:rPr>
          <w:t>, 4</w:t>
        </w:r>
      </w:ins>
      <w:ins w:id="23" w:author="Groux Marcel (s)" w:date="2017-01-22T13:16:00Z">
        <w:r>
          <w:rPr>
            <w:rFonts w:ascii="Arial" w:hAnsi="Arial" w:cs="Arial"/>
            <w:lang w:val="en-GB"/>
          </w:rPr>
          <w:t>]</w:t>
        </w:r>
      </w:ins>
      <w:ins w:id="24" w:author="Groux Marcel (s)" w:date="2017-01-22T13:17:00Z">
        <w:r>
          <w:rPr>
            <w:rFonts w:ascii="Arial" w:hAnsi="Arial" w:cs="Arial"/>
            <w:lang w:val="en-GB"/>
          </w:rPr>
          <w:t>.</w:t>
        </w:r>
      </w:ins>
    </w:p>
    <w:p w:rsidR="007A1973" w:rsidRPr="002B13C4" w:rsidRDefault="007A1973" w:rsidP="00F0430D">
      <w:pPr>
        <w:pStyle w:val="Heading2"/>
        <w:numPr>
          <w:ilvl w:val="1"/>
          <w:numId w:val="30"/>
        </w:numPr>
        <w:ind w:left="578" w:hanging="578"/>
        <w:jc w:val="both"/>
        <w:rPr>
          <w:rFonts w:cs="Arial"/>
          <w:lang w:val="en-GB"/>
        </w:rPr>
      </w:pPr>
      <w:bookmarkStart w:id="25" w:name="_Toc472785453"/>
      <w:r w:rsidRPr="002B13C4">
        <w:rPr>
          <w:rFonts w:cs="Arial"/>
          <w:lang w:val="en-GB"/>
        </w:rPr>
        <w:t>How has it been achieved?</w:t>
      </w:r>
      <w:bookmarkEnd w:id="25"/>
    </w:p>
    <w:p w:rsidR="007A1973" w:rsidRPr="00140326" w:rsidRDefault="007A1973" w:rsidP="00F0430D">
      <w:pPr>
        <w:pStyle w:val="BodyText"/>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w:t>
      </w:r>
      <w:del w:id="26" w:author="Groux Marcel (s)" w:date="2017-01-22T13:14:00Z">
        <w:r w:rsidRPr="00140326" w:rsidDel="00457805">
          <w:rPr>
            <w:rFonts w:ascii="Arial" w:hAnsi="Arial" w:cs="Arial"/>
            <w:lang w:val="en-GB"/>
          </w:rPr>
          <w:delText>a</w:delText>
        </w:r>
      </w:del>
      <w:ins w:id="27" w:author="Groux Marcel (s)" w:date="2017-01-22T13:14:00Z">
        <w:r w:rsidR="00457805">
          <w:rPr>
            <w:rFonts w:ascii="Arial" w:hAnsi="Arial" w:cs="Arial"/>
            <w:lang w:val="en-GB"/>
          </w:rPr>
          <w:t>the</w:t>
        </w:r>
      </w:ins>
      <w:r w:rsidRPr="00140326">
        <w:rPr>
          <w:rFonts w:ascii="Arial" w:hAnsi="Arial" w:cs="Arial"/>
          <w:lang w:val="en-GB"/>
        </w:rPr>
        <w:t xml:space="preserve">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BodyText"/>
        <w:rPr>
          <w:rFonts w:ascii="Arial" w:hAnsi="Arial" w:cs="Arial"/>
          <w:lang w:val="en-GB"/>
        </w:rPr>
      </w:pPr>
      <w:r w:rsidRPr="00140326">
        <w:rPr>
          <w:rFonts w:ascii="Arial" w:hAnsi="Arial" w:cs="Arial"/>
          <w:lang w:val="en-GB"/>
        </w:rPr>
        <w:t xml:space="preserve">Regarding the technical aspects, we used the game engine </w:t>
      </w:r>
      <w:proofErr w:type="spellStart"/>
      <w:r w:rsidRPr="00140326">
        <w:rPr>
          <w:rFonts w:ascii="Arial" w:hAnsi="Arial" w:cs="Arial"/>
          <w:lang w:val="en-GB"/>
        </w:rPr>
        <w:t>UnrealEngine</w:t>
      </w:r>
      <w:proofErr w:type="spellEnd"/>
      <w:r w:rsidRPr="00140326">
        <w:rPr>
          <w:rFonts w:ascii="Arial" w:hAnsi="Arial" w:cs="Arial"/>
          <w:lang w:val="en-GB"/>
        </w:rPr>
        <w:t xml:space="preserve"> 4 and the virtual reality device HTC </w:t>
      </w:r>
      <w:proofErr w:type="spellStart"/>
      <w:r w:rsidRPr="00140326">
        <w:rPr>
          <w:rFonts w:ascii="Arial" w:hAnsi="Arial" w:cs="Arial"/>
          <w:lang w:val="en-GB"/>
        </w:rPr>
        <w:t>Vive</w:t>
      </w:r>
      <w:proofErr w:type="spellEnd"/>
      <w:r w:rsidRPr="00140326">
        <w:rPr>
          <w:rFonts w:ascii="Arial" w:hAnsi="Arial" w:cs="Arial"/>
          <w:lang w:val="en-GB"/>
        </w:rPr>
        <w:t>.</w:t>
      </w:r>
    </w:p>
    <w:p w:rsidR="007A1973" w:rsidRPr="002B13C4" w:rsidRDefault="007A1973" w:rsidP="00F0430D">
      <w:pPr>
        <w:pStyle w:val="Heading2"/>
        <w:numPr>
          <w:ilvl w:val="1"/>
          <w:numId w:val="30"/>
        </w:numPr>
        <w:ind w:left="578" w:hanging="578"/>
        <w:jc w:val="both"/>
        <w:rPr>
          <w:rFonts w:cs="Arial"/>
          <w:lang w:val="en-GB"/>
        </w:rPr>
      </w:pPr>
      <w:bookmarkStart w:id="28" w:name="_Toc472785454"/>
      <w:r w:rsidRPr="002B13C4">
        <w:rPr>
          <w:rFonts w:cs="Arial"/>
          <w:lang w:val="en-GB"/>
        </w:rPr>
        <w:t>Readers Guide: How is the</w:t>
      </w:r>
      <w:del w:id="29" w:author="Groux Marcel (s)" w:date="2017-01-22T14:18:00Z">
        <w:r w:rsidRPr="002B13C4" w:rsidDel="003D326E">
          <w:rPr>
            <w:rFonts w:cs="Arial"/>
            <w:lang w:val="en-GB"/>
          </w:rPr>
          <w:delText xml:space="preserve"> rest of</w:delText>
        </w:r>
      </w:del>
      <w:r w:rsidRPr="002B13C4">
        <w:rPr>
          <w:rFonts w:cs="Arial"/>
          <w:lang w:val="en-GB"/>
        </w:rPr>
        <w:t xml:space="preserve"> </w:t>
      </w:r>
      <w:proofErr w:type="spellStart"/>
      <w:r w:rsidRPr="002B13C4">
        <w:rPr>
          <w:rFonts w:cs="Arial"/>
          <w:lang w:val="en-GB"/>
        </w:rPr>
        <w:t>the</w:t>
      </w:r>
      <w:proofErr w:type="spellEnd"/>
      <w:r w:rsidRPr="002B13C4">
        <w:rPr>
          <w:rFonts w:cs="Arial"/>
          <w:lang w:val="en-GB"/>
        </w:rPr>
        <w:t xml:space="preserve"> document constructed?</w:t>
      </w:r>
      <w:bookmarkEnd w:id="28"/>
    </w:p>
    <w:p w:rsidR="007A1973" w:rsidRPr="00140326" w:rsidRDefault="007A1973" w:rsidP="00F0430D">
      <w:pPr>
        <w:pStyle w:val="BodyText"/>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Heading1"/>
        <w:jc w:val="both"/>
        <w:rPr>
          <w:rFonts w:cs="Arial"/>
          <w:lang w:val="en-GB"/>
        </w:rPr>
      </w:pPr>
      <w:bookmarkStart w:id="30" w:name="_Toc472785455"/>
      <w:r w:rsidRPr="002B13C4">
        <w:rPr>
          <w:rFonts w:cs="Arial"/>
          <w:lang w:val="en-GB"/>
        </w:rPr>
        <w:lastRenderedPageBreak/>
        <w:t>Initial Position</w:t>
      </w:r>
      <w:bookmarkEnd w:id="30"/>
    </w:p>
    <w:p w:rsidR="007A1973" w:rsidRPr="002B13C4" w:rsidRDefault="007A1973" w:rsidP="00F0430D">
      <w:pPr>
        <w:pStyle w:val="Heading2"/>
        <w:numPr>
          <w:ilvl w:val="1"/>
          <w:numId w:val="30"/>
        </w:numPr>
        <w:ind w:left="578" w:hanging="578"/>
        <w:jc w:val="both"/>
        <w:rPr>
          <w:rFonts w:cs="Arial"/>
          <w:lang w:val="en-GB"/>
        </w:rPr>
      </w:pPr>
      <w:bookmarkStart w:id="31" w:name="_Toc472785456"/>
      <w:r w:rsidRPr="002B13C4">
        <w:rPr>
          <w:rFonts w:cs="Arial"/>
          <w:lang w:val="en-GB"/>
        </w:rPr>
        <w:t>Introduction</w:t>
      </w:r>
      <w:bookmarkEnd w:id="31"/>
    </w:p>
    <w:p w:rsidR="007A1973" w:rsidRPr="00140326" w:rsidRDefault="007A1973" w:rsidP="00F0430D">
      <w:pPr>
        <w:pStyle w:val="BodyText"/>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Heading2"/>
        <w:numPr>
          <w:ilvl w:val="1"/>
          <w:numId w:val="30"/>
        </w:numPr>
        <w:ind w:left="578" w:hanging="578"/>
        <w:jc w:val="both"/>
        <w:rPr>
          <w:rFonts w:cs="Arial"/>
          <w:lang w:val="en-GB"/>
        </w:rPr>
      </w:pPr>
      <w:bookmarkStart w:id="32" w:name="_Toc472785457"/>
      <w:r w:rsidRPr="002B13C4">
        <w:rPr>
          <w:rFonts w:cs="Arial"/>
          <w:lang w:val="en-GB"/>
        </w:rPr>
        <w:t>Application domain</w:t>
      </w:r>
      <w:bookmarkEnd w:id="32"/>
    </w:p>
    <w:p w:rsidR="007A1973" w:rsidRPr="00140326" w:rsidRDefault="001B4F6C" w:rsidP="00F0430D">
      <w:pPr>
        <w:pStyle w:val="BodyText"/>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Heading2"/>
        <w:numPr>
          <w:ilvl w:val="1"/>
          <w:numId w:val="30"/>
        </w:numPr>
        <w:ind w:left="578" w:hanging="578"/>
        <w:jc w:val="both"/>
        <w:rPr>
          <w:rFonts w:cs="Arial"/>
          <w:lang w:val="en-GB"/>
        </w:rPr>
      </w:pPr>
      <w:bookmarkStart w:id="33" w:name="_Toc472785458"/>
      <w:r w:rsidRPr="002B13C4">
        <w:rPr>
          <w:rFonts w:cs="Arial"/>
          <w:lang w:val="en-GB"/>
        </w:rPr>
        <w:t>Overall scenario</w:t>
      </w:r>
      <w:bookmarkEnd w:id="33"/>
    </w:p>
    <w:p w:rsidR="007A1973" w:rsidRPr="00140326" w:rsidRDefault="007A1973" w:rsidP="00F0430D">
      <w:pPr>
        <w:pStyle w:val="BodyText"/>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Heading3"/>
        <w:jc w:val="both"/>
        <w:rPr>
          <w:rFonts w:cs="Arial"/>
          <w:lang w:val="en-GB"/>
        </w:rPr>
      </w:pPr>
      <w:bookmarkStart w:id="34" w:name="_Toc472785459"/>
      <w:r w:rsidRPr="002B13C4">
        <w:rPr>
          <w:rFonts w:cs="Arial"/>
          <w:lang w:val="en-GB"/>
        </w:rPr>
        <w:t>Target audience</w:t>
      </w:r>
      <w:bookmarkEnd w:id="34"/>
    </w:p>
    <w:p w:rsidR="007A1973" w:rsidRPr="00140326" w:rsidRDefault="007A1973" w:rsidP="00F0430D">
      <w:pPr>
        <w:pStyle w:val="BodyText"/>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Heading2"/>
        <w:numPr>
          <w:ilvl w:val="1"/>
          <w:numId w:val="30"/>
        </w:numPr>
        <w:ind w:left="578" w:hanging="578"/>
        <w:jc w:val="both"/>
        <w:rPr>
          <w:rFonts w:cs="Arial"/>
          <w:lang w:val="en-GB"/>
        </w:rPr>
      </w:pPr>
      <w:bookmarkStart w:id="35" w:name="_Toc472785460"/>
      <w:r w:rsidRPr="002B13C4">
        <w:rPr>
          <w:rFonts w:cs="Arial"/>
          <w:lang w:val="en-GB"/>
        </w:rPr>
        <w:t>Project Goals</w:t>
      </w:r>
      <w:bookmarkEnd w:id="35"/>
    </w:p>
    <w:p w:rsidR="007A1973" w:rsidRPr="00140326" w:rsidRDefault="007A1973" w:rsidP="00F0430D">
      <w:pPr>
        <w:pStyle w:val="BodyText"/>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BodyText"/>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BodyText"/>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BodyText"/>
        <w:rPr>
          <w:rFonts w:ascii="Arial" w:hAnsi="Arial" w:cs="Arial"/>
          <w:lang w:val="en-GB"/>
        </w:rPr>
      </w:pPr>
    </w:p>
    <w:p w:rsidR="007A1973" w:rsidRPr="002B13C4" w:rsidRDefault="007A1973" w:rsidP="00F0430D">
      <w:pPr>
        <w:pStyle w:val="Heading3"/>
        <w:jc w:val="both"/>
        <w:rPr>
          <w:rFonts w:cs="Arial"/>
          <w:lang w:val="en-GB"/>
        </w:rPr>
      </w:pPr>
      <w:bookmarkStart w:id="36" w:name="_Toc472785461"/>
      <w:r w:rsidRPr="002B13C4">
        <w:rPr>
          <w:rFonts w:cs="Arial"/>
          <w:lang w:val="en-GB"/>
        </w:rPr>
        <w:lastRenderedPageBreak/>
        <w:t>Navigation Methods</w:t>
      </w:r>
      <w:bookmarkEnd w:id="36"/>
    </w:p>
    <w:p w:rsidR="007A1973" w:rsidRPr="00253E99" w:rsidRDefault="007A1973" w:rsidP="00F0430D">
      <w:pPr>
        <w:pStyle w:val="BodyText"/>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BodyText"/>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BodyText"/>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BodyText"/>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BodyText"/>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BodyText"/>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Heading2"/>
        <w:numPr>
          <w:ilvl w:val="1"/>
          <w:numId w:val="30"/>
        </w:numPr>
        <w:ind w:left="578" w:hanging="578"/>
        <w:jc w:val="both"/>
        <w:rPr>
          <w:rFonts w:cs="Arial"/>
          <w:lang w:val="en-GB"/>
        </w:rPr>
      </w:pPr>
      <w:bookmarkStart w:id="37" w:name="_Toc472785462"/>
      <w:r w:rsidRPr="002B13C4">
        <w:rPr>
          <w:rFonts w:cs="Arial"/>
          <w:lang w:val="en-GB"/>
        </w:rPr>
        <w:t>Project Scope</w:t>
      </w:r>
      <w:bookmarkEnd w:id="37"/>
    </w:p>
    <w:p w:rsidR="007A1973" w:rsidRPr="00253E99" w:rsidRDefault="007A1973" w:rsidP="00F0430D">
      <w:pPr>
        <w:pStyle w:val="BodyText"/>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BodyText"/>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BodyText"/>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BodyText"/>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BodyText"/>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Heading2"/>
        <w:numPr>
          <w:ilvl w:val="1"/>
          <w:numId w:val="30"/>
        </w:numPr>
        <w:ind w:left="578" w:hanging="578"/>
        <w:jc w:val="both"/>
        <w:rPr>
          <w:rFonts w:cs="Arial"/>
          <w:lang w:val="en-GB"/>
        </w:rPr>
      </w:pPr>
      <w:bookmarkStart w:id="38" w:name="_Toc472785463"/>
      <w:r w:rsidRPr="002B13C4">
        <w:rPr>
          <w:rFonts w:cs="Arial"/>
          <w:lang w:val="en-GB"/>
        </w:rPr>
        <w:t>Limitations and Assumptions</w:t>
      </w:r>
      <w:bookmarkEnd w:id="38"/>
    </w:p>
    <w:p w:rsidR="007A1973" w:rsidRPr="002B13C4" w:rsidRDefault="007A1973" w:rsidP="00F0430D">
      <w:pPr>
        <w:pStyle w:val="Heading3"/>
        <w:jc w:val="both"/>
        <w:rPr>
          <w:rFonts w:cs="Arial"/>
          <w:lang w:val="en-GB"/>
        </w:rPr>
      </w:pPr>
      <w:bookmarkStart w:id="39" w:name="_Toc472785464"/>
      <w:r w:rsidRPr="002B13C4">
        <w:rPr>
          <w:rFonts w:cs="Arial"/>
          <w:lang w:val="en-GB"/>
        </w:rPr>
        <w:t>Limitations</w:t>
      </w:r>
      <w:bookmarkEnd w:id="39"/>
    </w:p>
    <w:p w:rsidR="007A1973" w:rsidRPr="00253E99" w:rsidRDefault="007A1973" w:rsidP="00F0430D">
      <w:pPr>
        <w:pStyle w:val="BodyText"/>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Heading3"/>
        <w:jc w:val="both"/>
        <w:rPr>
          <w:rFonts w:cs="Arial"/>
          <w:lang w:val="en-GB"/>
        </w:rPr>
      </w:pPr>
      <w:bookmarkStart w:id="40" w:name="_Toc472785465"/>
      <w:r w:rsidRPr="002B13C4">
        <w:rPr>
          <w:rFonts w:cs="Arial"/>
          <w:lang w:val="en-GB"/>
        </w:rPr>
        <w:t>Assumptions</w:t>
      </w:r>
      <w:bookmarkEnd w:id="40"/>
    </w:p>
    <w:p w:rsidR="007A1973" w:rsidRPr="00253E99" w:rsidRDefault="00C20010" w:rsidP="00F0430D">
      <w:pPr>
        <w:pStyle w:val="BodyText"/>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Heading1"/>
        <w:jc w:val="both"/>
        <w:rPr>
          <w:rFonts w:cs="Arial"/>
          <w:lang w:val="en-GB"/>
        </w:rPr>
      </w:pPr>
      <w:bookmarkStart w:id="41" w:name="_Toc472785466"/>
      <w:r w:rsidRPr="002B13C4">
        <w:rPr>
          <w:rFonts w:cs="Arial"/>
          <w:lang w:val="en-GB"/>
        </w:rPr>
        <w:lastRenderedPageBreak/>
        <w:t>Research</w:t>
      </w:r>
      <w:bookmarkEnd w:id="41"/>
    </w:p>
    <w:p w:rsidR="007A1973" w:rsidRPr="002B13C4" w:rsidRDefault="007A1973" w:rsidP="00F0430D">
      <w:pPr>
        <w:pStyle w:val="Heading2"/>
        <w:numPr>
          <w:ilvl w:val="1"/>
          <w:numId w:val="30"/>
        </w:numPr>
        <w:ind w:left="578" w:hanging="578"/>
        <w:jc w:val="both"/>
        <w:rPr>
          <w:rFonts w:cs="Arial"/>
          <w:lang w:val="en-GB"/>
        </w:rPr>
      </w:pPr>
      <w:bookmarkStart w:id="42" w:name="_Toc472785467"/>
      <w:r w:rsidRPr="002B13C4">
        <w:rPr>
          <w:rFonts w:cs="Arial"/>
          <w:lang w:val="en-GB"/>
        </w:rPr>
        <w:t>Introduction</w:t>
      </w:r>
      <w:bookmarkEnd w:id="42"/>
      <w:r w:rsidRPr="002B13C4">
        <w:rPr>
          <w:rFonts w:cs="Arial"/>
          <w:lang w:val="en-GB"/>
        </w:rPr>
        <w:t xml:space="preserve"> </w:t>
      </w:r>
    </w:p>
    <w:p w:rsidR="007A1973" w:rsidRPr="00253E99" w:rsidRDefault="007A1973" w:rsidP="00F0430D">
      <w:pPr>
        <w:pStyle w:val="BodyText"/>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Heading2"/>
        <w:numPr>
          <w:ilvl w:val="1"/>
          <w:numId w:val="30"/>
        </w:numPr>
        <w:ind w:left="578" w:hanging="578"/>
        <w:jc w:val="both"/>
        <w:rPr>
          <w:rFonts w:cs="Arial"/>
          <w:lang w:val="en-GB"/>
        </w:rPr>
      </w:pPr>
      <w:bookmarkStart w:id="43" w:name="_Toc472785468"/>
      <w:r w:rsidRPr="002B13C4">
        <w:rPr>
          <w:rFonts w:cs="Arial"/>
          <w:lang w:val="en-GB"/>
        </w:rPr>
        <w:t>Problem</w:t>
      </w:r>
      <w:bookmarkEnd w:id="43"/>
    </w:p>
    <w:p w:rsidR="007A1973" w:rsidRPr="00253E99" w:rsidRDefault="007A1973" w:rsidP="00F0430D">
      <w:pPr>
        <w:pStyle w:val="BodyText"/>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w:t>
      </w:r>
      <w:proofErr w:type="spellStart"/>
      <w:r w:rsidRPr="00253E99">
        <w:rPr>
          <w:rFonts w:ascii="Arial" w:hAnsi="Arial" w:cs="Arial"/>
          <w:lang w:val="en-GB"/>
        </w:rPr>
        <w:t>Vive</w:t>
      </w:r>
      <w:proofErr w:type="spellEnd"/>
      <w:r w:rsidRPr="00253E99">
        <w:rPr>
          <w:rFonts w:ascii="Arial" w:hAnsi="Arial" w:cs="Arial"/>
          <w:lang w:val="en-GB"/>
        </w:rPr>
        <w:t xml:space="preserve"> or the Oculus Rift, </w:t>
      </w:r>
      <w:ins w:id="44" w:author="Groux Marcel (s)" w:date="2017-01-22T13:40:00Z">
        <w:r w:rsidR="008833D3">
          <w:rPr>
            <w:rFonts w:ascii="Arial" w:hAnsi="Arial" w:cs="Arial"/>
            <w:lang w:val="en-GB"/>
          </w:rPr>
          <w:t xml:space="preserve">[6] </w:t>
        </w:r>
      </w:ins>
      <w:r w:rsidRPr="00253E99">
        <w:rPr>
          <w:rFonts w:ascii="Arial" w:hAnsi="Arial" w:cs="Arial"/>
          <w:lang w:val="en-GB"/>
        </w:rPr>
        <w:t>and the usage in a productive application with users that have varying know-how and experience in Virtual Reality.</w:t>
      </w:r>
    </w:p>
    <w:p w:rsidR="007A1973" w:rsidRPr="002B13C4" w:rsidRDefault="007A1973" w:rsidP="00F0430D">
      <w:pPr>
        <w:pStyle w:val="Heading2"/>
        <w:numPr>
          <w:ilvl w:val="1"/>
          <w:numId w:val="30"/>
        </w:numPr>
        <w:ind w:left="578" w:hanging="578"/>
        <w:jc w:val="both"/>
        <w:rPr>
          <w:rFonts w:cs="Arial"/>
          <w:lang w:val="en-GB"/>
        </w:rPr>
      </w:pPr>
      <w:bookmarkStart w:id="45" w:name="_Toc472785469"/>
      <w:r w:rsidRPr="002B13C4">
        <w:rPr>
          <w:rFonts w:cs="Arial"/>
          <w:lang w:val="en-GB"/>
        </w:rPr>
        <w:t>Researched Navigation Methods</w:t>
      </w:r>
      <w:bookmarkEnd w:id="45"/>
      <w:r w:rsidRPr="002B13C4">
        <w:rPr>
          <w:rFonts w:cs="Arial"/>
          <w:lang w:val="en-GB"/>
        </w:rPr>
        <w:t xml:space="preserve"> </w:t>
      </w:r>
    </w:p>
    <w:p w:rsidR="007A1973" w:rsidRPr="00253E99" w:rsidRDefault="009D3061" w:rsidP="00F0430D">
      <w:pPr>
        <w:pStyle w:val="BodyText"/>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BodyText"/>
        <w:rPr>
          <w:rFonts w:ascii="Arial" w:hAnsi="Arial" w:cs="Arial"/>
          <w:lang w:val="en-GB"/>
        </w:rPr>
      </w:pPr>
      <w:r w:rsidRPr="00253E99">
        <w:rPr>
          <w:rFonts w:ascii="Arial" w:hAnsi="Arial" w:cs="Arial"/>
          <w:lang w:val="en-GB"/>
        </w:rPr>
        <w:t>Each navigation methods contains the following properties:</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BodyText"/>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Caption"/>
        <w:rPr>
          <w:color w:val="auto"/>
          <w:lang w:val="en-US"/>
        </w:rPr>
      </w:pPr>
      <w:bookmarkStart w:id="46"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46"/>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Heading3"/>
        <w:jc w:val="both"/>
        <w:rPr>
          <w:rFonts w:cs="Arial"/>
          <w:lang w:val="en-GB"/>
        </w:rPr>
      </w:pPr>
      <w:bookmarkStart w:id="47" w:name="_Toc472785470"/>
      <w:r w:rsidRPr="00253E99">
        <w:rPr>
          <w:rFonts w:cs="Arial"/>
          <w:lang w:val="en-GB"/>
        </w:rPr>
        <w:lastRenderedPageBreak/>
        <w:t>Implemented Navigation Methods</w:t>
      </w:r>
      <w:bookmarkEnd w:id="47"/>
    </w:p>
    <w:p w:rsidR="00B723E5" w:rsidRPr="00253E99" w:rsidRDefault="00B723E5" w:rsidP="00B723E5">
      <w:pPr>
        <w:pStyle w:val="Heading4"/>
        <w:numPr>
          <w:ilvl w:val="3"/>
          <w:numId w:val="30"/>
        </w:numPr>
        <w:jc w:val="both"/>
        <w:rPr>
          <w:rFonts w:cs="Arial"/>
          <w:lang w:val="en-GB"/>
        </w:rPr>
      </w:pPr>
      <w:r w:rsidRPr="00253E99">
        <w:rPr>
          <w:rFonts w:cs="Arial"/>
          <w:lang w:val="en-GB"/>
        </w:rPr>
        <w:t>Pointed Teleportation</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Caption"/>
        <w:rPr>
          <w:rFonts w:cs="Arial"/>
          <w:color w:val="auto"/>
          <w:lang w:val="en-GB"/>
        </w:rPr>
      </w:pPr>
      <w:bookmarkStart w:id="48"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48"/>
    </w:p>
    <w:p w:rsidR="00B723E5" w:rsidRPr="00253E99" w:rsidRDefault="00B723E5" w:rsidP="00B723E5">
      <w:pPr>
        <w:pStyle w:val="Heading4"/>
        <w:numPr>
          <w:ilvl w:val="3"/>
          <w:numId w:val="30"/>
        </w:numPr>
        <w:jc w:val="both"/>
        <w:rPr>
          <w:rFonts w:cs="Arial"/>
          <w:lang w:val="en-GB"/>
        </w:rPr>
      </w:pPr>
      <w:r w:rsidRPr="00253E99">
        <w:rPr>
          <w:rFonts w:cs="Arial"/>
          <w:lang w:val="en-GB"/>
        </w:rPr>
        <w:t>Jumping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Caption"/>
        <w:rPr>
          <w:color w:val="auto"/>
          <w:lang w:val="en-GB"/>
        </w:rPr>
      </w:pPr>
      <w:bookmarkStart w:id="49"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of Jumping</w:t>
      </w:r>
      <w:bookmarkEnd w:id="49"/>
    </w:p>
    <w:p w:rsidR="007A1973" w:rsidRPr="00253E99" w:rsidRDefault="007A1973" w:rsidP="00F0430D">
      <w:pPr>
        <w:pStyle w:val="Heading4"/>
        <w:numPr>
          <w:ilvl w:val="3"/>
          <w:numId w:val="30"/>
        </w:numPr>
        <w:jc w:val="both"/>
        <w:rPr>
          <w:rFonts w:cs="Arial"/>
          <w:lang w:val="en-GB"/>
        </w:rPr>
      </w:pPr>
      <w:r w:rsidRPr="00253E99">
        <w:rPr>
          <w:rFonts w:cs="Arial"/>
          <w:lang w:val="en-GB"/>
        </w:rPr>
        <w:t>Walking in Place (WIP)</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Caption"/>
        <w:rPr>
          <w:rFonts w:cs="Arial"/>
          <w:b/>
          <w:color w:val="auto"/>
          <w:spacing w:val="-4"/>
          <w:kern w:val="28"/>
          <w:lang w:val="en-GB"/>
        </w:rPr>
      </w:pPr>
      <w:bookmarkStart w:id="50"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50"/>
    </w:p>
    <w:p w:rsidR="007A1973" w:rsidRPr="00253E99" w:rsidRDefault="007A1973" w:rsidP="00F0430D">
      <w:pPr>
        <w:pStyle w:val="Heading4"/>
        <w:numPr>
          <w:ilvl w:val="3"/>
          <w:numId w:val="30"/>
        </w:numPr>
        <w:jc w:val="both"/>
        <w:rPr>
          <w:rFonts w:cs="Arial"/>
          <w:lang w:val="en-GB"/>
        </w:rPr>
      </w:pPr>
      <w:r w:rsidRPr="00253E99">
        <w:rPr>
          <w:rFonts w:cs="Arial"/>
          <w:lang w:val="en-GB"/>
        </w:rPr>
        <w:lastRenderedPageBreak/>
        <w:t>Walking by Leaning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Caption"/>
        <w:rPr>
          <w:color w:val="auto"/>
          <w:lang w:val="en-US"/>
        </w:rPr>
      </w:pPr>
      <w:bookmarkStart w:id="51"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51"/>
    </w:p>
    <w:p w:rsidR="00B723E5" w:rsidRPr="00253E99" w:rsidRDefault="00B723E5" w:rsidP="00B723E5">
      <w:pPr>
        <w:pStyle w:val="Heading4"/>
        <w:numPr>
          <w:ilvl w:val="3"/>
          <w:numId w:val="30"/>
        </w:numPr>
        <w:jc w:val="both"/>
        <w:rPr>
          <w:rFonts w:cs="Arial"/>
          <w:lang w:val="en-GB"/>
        </w:rPr>
      </w:pPr>
      <w:r w:rsidRPr="00253E99">
        <w:rPr>
          <w:rFonts w:cs="Arial"/>
          <w:lang w:val="en-GB"/>
        </w:rPr>
        <w:t>Scaled Walking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Caption"/>
        <w:rPr>
          <w:color w:val="auto"/>
          <w:lang w:val="en-US"/>
        </w:rPr>
      </w:pPr>
      <w:bookmarkStart w:id="52"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52"/>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Heading3"/>
        <w:jc w:val="both"/>
        <w:rPr>
          <w:rFonts w:cs="Arial"/>
          <w:lang w:val="en-GB"/>
        </w:rPr>
      </w:pPr>
      <w:bookmarkStart w:id="53" w:name="_Toc472785471"/>
      <w:r w:rsidRPr="00253E99">
        <w:rPr>
          <w:rFonts w:cs="Arial"/>
          <w:lang w:val="en-GB"/>
        </w:rPr>
        <w:lastRenderedPageBreak/>
        <w:t>Other Navigation Methods</w:t>
      </w:r>
      <w:bookmarkEnd w:id="53"/>
    </w:p>
    <w:p w:rsidR="007A1973" w:rsidRPr="00253E99" w:rsidRDefault="007A1973" w:rsidP="00F0430D">
      <w:pPr>
        <w:pStyle w:val="Heading4"/>
        <w:numPr>
          <w:ilvl w:val="3"/>
          <w:numId w:val="30"/>
        </w:numPr>
        <w:jc w:val="both"/>
        <w:rPr>
          <w:rFonts w:cs="Arial"/>
          <w:lang w:val="en-GB"/>
        </w:rPr>
      </w:pPr>
      <w:r w:rsidRPr="00253E99">
        <w:rPr>
          <w:rFonts w:cs="Arial"/>
          <w:lang w:val="en-GB"/>
        </w:rPr>
        <w:t>Walking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ins w:id="54" w:author="Groux Marcel (s)" w:date="2017-01-22T14:19:00Z">
              <w:r w:rsidR="003D326E">
                <w:rPr>
                  <w:rFonts w:ascii="Arial" w:hAnsi="Arial" w:cs="Arial"/>
                  <w:b w:val="0"/>
                  <w:lang w:val="en-GB"/>
                </w:rPr>
                <w:t xml:space="preserve"> [12]</w:t>
              </w:r>
            </w:ins>
            <w:r w:rsidRPr="00253E99">
              <w:rPr>
                <w:rFonts w:ascii="Arial" w:hAnsi="Arial" w:cs="Arial"/>
                <w:b w:val="0"/>
                <w:lang w:val="en-GB"/>
              </w:rPr>
              <w:t>.</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Caption"/>
        <w:rPr>
          <w:rFonts w:cs="Arial"/>
          <w:color w:val="auto"/>
          <w:lang w:val="en-GB"/>
        </w:rPr>
      </w:pPr>
      <w:bookmarkStart w:id="55"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of Walking</w:t>
      </w:r>
      <w:bookmarkEnd w:id="55"/>
    </w:p>
    <w:p w:rsidR="007A1973" w:rsidRPr="00253E99" w:rsidRDefault="007A1973" w:rsidP="00F0430D">
      <w:pPr>
        <w:pStyle w:val="Heading4"/>
        <w:numPr>
          <w:ilvl w:val="3"/>
          <w:numId w:val="30"/>
        </w:numPr>
        <w:jc w:val="both"/>
        <w:rPr>
          <w:rFonts w:cs="Arial"/>
          <w:lang w:val="en-GB"/>
        </w:rPr>
      </w:pPr>
      <w:r w:rsidRPr="00253E99">
        <w:rPr>
          <w:rFonts w:cs="Arial"/>
          <w:lang w:val="en-GB"/>
        </w:rPr>
        <w:t>Dynamic Walking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del w:id="56" w:author="Groux Marcel (s)" w:date="2017-01-22T13:51:00Z">
              <w:r w:rsidRPr="00253E99" w:rsidDel="004A2743">
                <w:rPr>
                  <w:rFonts w:ascii="Arial" w:hAnsi="Arial" w:cs="Arial"/>
                  <w:b w:val="0"/>
                  <w:lang w:val="en-GB"/>
                </w:rPr>
                <w:delText>.</w:delText>
              </w:r>
            </w:del>
            <w:ins w:id="57" w:author="Groux Marcel (s)" w:date="2017-01-22T13:51:00Z">
              <w:r w:rsidR="004A2743">
                <w:rPr>
                  <w:rFonts w:ascii="Arial" w:hAnsi="Arial" w:cs="Arial"/>
                  <w:b w:val="0"/>
                  <w:lang w:val="en-GB"/>
                </w:rPr>
                <w:t>[8].</w:t>
              </w:r>
            </w:ins>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Caption"/>
        <w:rPr>
          <w:rFonts w:cs="Arial"/>
          <w:color w:val="auto"/>
          <w:lang w:val="en-GB"/>
        </w:rPr>
      </w:pPr>
      <w:bookmarkStart w:id="58"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58"/>
    </w:p>
    <w:p w:rsidR="007A1973" w:rsidRPr="00253E99" w:rsidRDefault="007A1973" w:rsidP="00F0430D">
      <w:pPr>
        <w:pStyle w:val="Heading4"/>
        <w:numPr>
          <w:ilvl w:val="3"/>
          <w:numId w:val="30"/>
        </w:numPr>
        <w:jc w:val="both"/>
        <w:rPr>
          <w:rFonts w:cs="Arial"/>
          <w:lang w:val="en-GB"/>
        </w:rPr>
      </w:pPr>
      <w:r w:rsidRPr="00253E99">
        <w:rPr>
          <w:rFonts w:cs="Arial"/>
          <w:lang w:val="en-GB"/>
        </w:rPr>
        <w:t>Auto Walking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Caption"/>
        <w:rPr>
          <w:rFonts w:cs="Arial"/>
          <w:color w:val="auto"/>
          <w:lang w:val="en-GB"/>
        </w:rPr>
      </w:pPr>
      <w:bookmarkStart w:id="59"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59"/>
    </w:p>
    <w:p w:rsidR="007A1973" w:rsidRPr="00253E99" w:rsidRDefault="007A1973" w:rsidP="00F0430D">
      <w:pPr>
        <w:pStyle w:val="Heading4"/>
        <w:numPr>
          <w:ilvl w:val="3"/>
          <w:numId w:val="30"/>
        </w:numPr>
        <w:jc w:val="both"/>
        <w:rPr>
          <w:rFonts w:cs="Arial"/>
          <w:lang w:val="en-GB"/>
        </w:rPr>
      </w:pPr>
      <w:r w:rsidRPr="00253E99">
        <w:rPr>
          <w:rFonts w:cs="Arial"/>
          <w:lang w:val="en-GB"/>
        </w:rPr>
        <w:t>Walking by Button</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Caption"/>
        <w:rPr>
          <w:rFonts w:cs="Arial"/>
          <w:color w:val="auto"/>
          <w:lang w:val="en-GB"/>
        </w:rPr>
      </w:pPr>
      <w:bookmarkStart w:id="60"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60"/>
    </w:p>
    <w:p w:rsidR="007A1973" w:rsidRPr="00253E99" w:rsidRDefault="007A1973" w:rsidP="00F0430D">
      <w:pPr>
        <w:pStyle w:val="Heading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Caption"/>
        <w:rPr>
          <w:rFonts w:cs="Arial"/>
          <w:color w:val="auto"/>
          <w:lang w:val="en-GB"/>
        </w:rPr>
      </w:pPr>
      <w:bookmarkStart w:id="61"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61"/>
    </w:p>
    <w:p w:rsidR="007A1973" w:rsidRPr="00253E99" w:rsidRDefault="007A1973" w:rsidP="00F0430D">
      <w:pPr>
        <w:pStyle w:val="Heading4"/>
        <w:numPr>
          <w:ilvl w:val="3"/>
          <w:numId w:val="30"/>
        </w:numPr>
        <w:jc w:val="both"/>
        <w:rPr>
          <w:rFonts w:cs="Arial"/>
          <w:lang w:val="en-GB"/>
        </w:rPr>
      </w:pPr>
      <w:r w:rsidRPr="00253E99">
        <w:rPr>
          <w:rFonts w:cs="Arial"/>
          <w:lang w:val="en-GB"/>
        </w:rPr>
        <w:t>Room-to-Room-Teleportation</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Caption"/>
        <w:rPr>
          <w:rFonts w:cs="Arial"/>
          <w:color w:val="auto"/>
          <w:lang w:val="en-GB"/>
        </w:rPr>
      </w:pPr>
      <w:bookmarkStart w:id="62"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62"/>
    </w:p>
    <w:p w:rsidR="007A1973" w:rsidRPr="00253E99" w:rsidRDefault="007A1973" w:rsidP="00F0430D">
      <w:pPr>
        <w:pStyle w:val="Heading4"/>
        <w:numPr>
          <w:ilvl w:val="3"/>
          <w:numId w:val="30"/>
        </w:numPr>
        <w:jc w:val="both"/>
        <w:rPr>
          <w:rFonts w:cs="Arial"/>
          <w:lang w:val="en-GB"/>
        </w:rPr>
      </w:pPr>
      <w:r w:rsidRPr="00253E99">
        <w:rPr>
          <w:rFonts w:cs="Arial"/>
          <w:lang w:val="en-GB"/>
        </w:rPr>
        <w:t>Zoomed Teleportation</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Caption"/>
        <w:rPr>
          <w:rFonts w:cs="Arial"/>
          <w:color w:val="auto"/>
          <w:lang w:val="en-GB"/>
        </w:rPr>
      </w:pPr>
      <w:bookmarkStart w:id="63"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63"/>
    </w:p>
    <w:p w:rsidR="007A1973" w:rsidRPr="00253E99" w:rsidRDefault="007A1973" w:rsidP="00F0430D">
      <w:pPr>
        <w:pStyle w:val="Heading4"/>
        <w:numPr>
          <w:ilvl w:val="3"/>
          <w:numId w:val="30"/>
        </w:numPr>
        <w:jc w:val="both"/>
        <w:rPr>
          <w:rFonts w:cs="Arial"/>
          <w:lang w:val="en-GB"/>
        </w:rPr>
      </w:pPr>
      <w:r w:rsidRPr="00253E99">
        <w:rPr>
          <w:rFonts w:cs="Arial"/>
          <w:lang w:val="en-GB"/>
        </w:rPr>
        <w:t>Climbing</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Caption"/>
        <w:rPr>
          <w:rFonts w:cs="Arial"/>
          <w:color w:val="auto"/>
          <w:lang w:val="en-GB"/>
        </w:rPr>
      </w:pPr>
      <w:bookmarkStart w:id="64"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of Climbing</w:t>
      </w:r>
      <w:bookmarkEnd w:id="64"/>
    </w:p>
    <w:p w:rsidR="007A1973" w:rsidRPr="00253E99" w:rsidRDefault="007A1973" w:rsidP="00F0430D">
      <w:pPr>
        <w:pStyle w:val="Heading4"/>
        <w:numPr>
          <w:ilvl w:val="3"/>
          <w:numId w:val="30"/>
        </w:numPr>
        <w:jc w:val="both"/>
        <w:rPr>
          <w:rFonts w:cs="Arial"/>
          <w:lang w:val="en-GB"/>
        </w:rPr>
      </w:pPr>
      <w:r w:rsidRPr="00253E99">
        <w:rPr>
          <w:rFonts w:cs="Arial"/>
          <w:lang w:val="en-GB"/>
        </w:rPr>
        <w:t xml:space="preserve">Flying </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Caption"/>
        <w:rPr>
          <w:rFonts w:cs="Arial"/>
          <w:color w:val="auto"/>
          <w:lang w:val="en-GB"/>
        </w:rPr>
      </w:pPr>
      <w:bookmarkStart w:id="65"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of Flying</w:t>
      </w:r>
      <w:bookmarkEnd w:id="65"/>
    </w:p>
    <w:p w:rsidR="007A1973" w:rsidRPr="00253E99" w:rsidRDefault="007A1973" w:rsidP="00F0430D">
      <w:pPr>
        <w:pStyle w:val="Heading4"/>
        <w:numPr>
          <w:ilvl w:val="3"/>
          <w:numId w:val="30"/>
        </w:numPr>
        <w:jc w:val="both"/>
        <w:rPr>
          <w:rFonts w:cs="Arial"/>
          <w:lang w:val="en-GB"/>
        </w:rPr>
      </w:pPr>
      <w:r w:rsidRPr="00253E99">
        <w:rPr>
          <w:rFonts w:cs="Arial"/>
          <w:lang w:val="en-GB"/>
        </w:rPr>
        <w:t>Flying II</w:t>
      </w:r>
    </w:p>
    <w:tbl>
      <w:tblPr>
        <w:tblStyle w:val="PlainTab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A240B5"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A240B5"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A240B5"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BodyText"/>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BodyT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BodyText"/>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Caption"/>
        <w:rPr>
          <w:color w:val="auto"/>
          <w:lang w:val="en-US"/>
        </w:rPr>
      </w:pPr>
      <w:bookmarkStart w:id="66" w:name="_Toc472790374"/>
      <w:bookmarkStart w:id="67"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66"/>
    </w:p>
    <w:p w:rsidR="007A1973" w:rsidRPr="00253E99" w:rsidRDefault="007A1973" w:rsidP="00F0430D">
      <w:pPr>
        <w:pStyle w:val="Heading3"/>
        <w:jc w:val="both"/>
        <w:rPr>
          <w:rFonts w:cs="Arial"/>
          <w:lang w:val="en-GB"/>
        </w:rPr>
      </w:pPr>
      <w:r w:rsidRPr="00253E99">
        <w:rPr>
          <w:rFonts w:cs="Arial"/>
          <w:lang w:val="en-GB"/>
        </w:rPr>
        <w:t>Researched Parameters</w:t>
      </w:r>
      <w:bookmarkEnd w:id="67"/>
      <w:r w:rsidRPr="00253E99">
        <w:rPr>
          <w:rFonts w:cs="Arial"/>
          <w:lang w:val="en-GB"/>
        </w:rPr>
        <w:t xml:space="preserve"> </w:t>
      </w:r>
    </w:p>
    <w:p w:rsidR="0014618E" w:rsidRPr="00253E99" w:rsidRDefault="0014618E" w:rsidP="00F0430D">
      <w:pPr>
        <w:pStyle w:val="BodyText"/>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Heading4"/>
        <w:jc w:val="both"/>
        <w:rPr>
          <w:rFonts w:cs="Arial"/>
          <w:lang w:val="en-GB"/>
        </w:rPr>
      </w:pPr>
      <w:r w:rsidRPr="00253E99">
        <w:rPr>
          <w:rFonts w:cs="Arial"/>
          <w:lang w:val="en-GB"/>
        </w:rPr>
        <w:t>Location / Rotation (Head-Gear)</w:t>
      </w:r>
    </w:p>
    <w:p w:rsidR="0014618E" w:rsidRPr="00253E99" w:rsidRDefault="0014618E" w:rsidP="00F0430D">
      <w:pPr>
        <w:pStyle w:val="BodyText"/>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Heading4"/>
        <w:jc w:val="both"/>
        <w:rPr>
          <w:rFonts w:cs="Arial"/>
          <w:lang w:val="en-GB"/>
        </w:rPr>
      </w:pPr>
      <w:r w:rsidRPr="00253E99">
        <w:rPr>
          <w:rFonts w:cs="Arial"/>
          <w:lang w:val="en-GB"/>
        </w:rPr>
        <w:t>Camera Direction</w:t>
      </w:r>
    </w:p>
    <w:p w:rsidR="0014618E" w:rsidRPr="00253E99" w:rsidRDefault="0014618E" w:rsidP="00F0430D">
      <w:pPr>
        <w:pStyle w:val="BodyText"/>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Heading4"/>
        <w:jc w:val="both"/>
        <w:rPr>
          <w:rFonts w:cs="Arial"/>
          <w:lang w:val="en-GB"/>
        </w:rPr>
      </w:pPr>
      <w:r w:rsidRPr="00253E99">
        <w:rPr>
          <w:rFonts w:cs="Arial"/>
          <w:lang w:val="en-GB"/>
        </w:rPr>
        <w:t>Location/ Rotation (Hand-Controller)</w:t>
      </w:r>
    </w:p>
    <w:p w:rsidR="0014618E" w:rsidRPr="00253E99" w:rsidRDefault="0014618E" w:rsidP="00F0430D">
      <w:pPr>
        <w:pStyle w:val="BodyText"/>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Heading4"/>
        <w:jc w:val="both"/>
        <w:rPr>
          <w:rFonts w:cs="Arial"/>
          <w:lang w:val="en-GB"/>
        </w:rPr>
      </w:pPr>
      <w:r w:rsidRPr="00253E99">
        <w:rPr>
          <w:rFonts w:cs="Arial"/>
          <w:lang w:val="en-GB"/>
        </w:rPr>
        <w:lastRenderedPageBreak/>
        <w:t>Speed</w:t>
      </w:r>
    </w:p>
    <w:p w:rsidR="0014618E" w:rsidRPr="00253E99" w:rsidRDefault="0014618E" w:rsidP="00F0430D">
      <w:pPr>
        <w:pStyle w:val="BodyText"/>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Heading4"/>
        <w:jc w:val="both"/>
        <w:rPr>
          <w:rFonts w:cs="Arial"/>
          <w:lang w:val="en-GB"/>
        </w:rPr>
      </w:pPr>
      <w:r w:rsidRPr="00253E99">
        <w:rPr>
          <w:rFonts w:cs="Arial"/>
          <w:lang w:val="en-GB"/>
        </w:rPr>
        <w:t>Acceleration/ Deceleration</w:t>
      </w:r>
    </w:p>
    <w:p w:rsidR="0014618E" w:rsidRPr="00253E99" w:rsidRDefault="0014618E" w:rsidP="00F0430D">
      <w:pPr>
        <w:pStyle w:val="BodyText"/>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BodyText"/>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Heading4"/>
        <w:jc w:val="both"/>
        <w:rPr>
          <w:rFonts w:cs="Arial"/>
          <w:lang w:val="en-GB"/>
        </w:rPr>
      </w:pPr>
      <w:r w:rsidRPr="00253E99">
        <w:rPr>
          <w:rFonts w:cs="Arial"/>
          <w:lang w:val="en-GB"/>
        </w:rPr>
        <w:t>Scaling</w:t>
      </w:r>
    </w:p>
    <w:p w:rsidR="0014618E" w:rsidRPr="00253E99" w:rsidRDefault="0014618E" w:rsidP="00F0430D">
      <w:pPr>
        <w:pStyle w:val="BodyText"/>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Heading2"/>
        <w:numPr>
          <w:ilvl w:val="1"/>
          <w:numId w:val="30"/>
        </w:numPr>
        <w:ind w:left="578" w:hanging="578"/>
        <w:jc w:val="both"/>
        <w:rPr>
          <w:rFonts w:cs="Arial"/>
          <w:lang w:val="en-GB"/>
        </w:rPr>
      </w:pPr>
      <w:bookmarkStart w:id="68" w:name="_Toc472785473"/>
      <w:r w:rsidRPr="00253E99">
        <w:rPr>
          <w:rFonts w:cs="Arial"/>
          <w:lang w:val="en-GB"/>
        </w:rPr>
        <w:t>Technical Research</w:t>
      </w:r>
      <w:bookmarkEnd w:id="68"/>
      <w:r w:rsidRPr="00253E99">
        <w:rPr>
          <w:rFonts w:cs="Arial"/>
          <w:lang w:val="en-GB"/>
        </w:rPr>
        <w:t xml:space="preserve"> </w:t>
      </w:r>
    </w:p>
    <w:p w:rsidR="007A1973" w:rsidRPr="00253E99" w:rsidRDefault="007A1973" w:rsidP="00F0430D">
      <w:pPr>
        <w:pStyle w:val="BodyText"/>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Heading3"/>
        <w:jc w:val="both"/>
        <w:rPr>
          <w:rFonts w:cs="Arial"/>
          <w:lang w:val="en-GB"/>
        </w:rPr>
      </w:pPr>
      <w:bookmarkStart w:id="69" w:name="_Toc472785474"/>
      <w:r w:rsidRPr="00253E99">
        <w:rPr>
          <w:rFonts w:cs="Arial"/>
          <w:lang w:val="en-GB"/>
        </w:rPr>
        <w:t>Game Engines</w:t>
      </w:r>
      <w:bookmarkEnd w:id="69"/>
    </w:p>
    <w:p w:rsidR="007A1973" w:rsidRPr="00253E99" w:rsidRDefault="007A1973" w:rsidP="00F0430D">
      <w:pPr>
        <w:pStyle w:val="Heading4"/>
        <w:numPr>
          <w:ilvl w:val="3"/>
          <w:numId w:val="30"/>
        </w:numPr>
        <w:jc w:val="both"/>
        <w:rPr>
          <w:rFonts w:cs="Arial"/>
          <w:lang w:val="en-GB"/>
        </w:rPr>
      </w:pPr>
      <w:r w:rsidRPr="00253E99">
        <w:rPr>
          <w:rFonts w:cs="Arial"/>
          <w:lang w:val="en-GB"/>
        </w:rPr>
        <w:t>Unity 3D</w:t>
      </w:r>
    </w:p>
    <w:p w:rsidR="007A1973" w:rsidRPr="00253E99" w:rsidRDefault="007A1973" w:rsidP="00F0430D">
      <w:pPr>
        <w:pStyle w:val="BodyText"/>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ootnoteReference"/>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BodyText"/>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BodyText"/>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BodyText"/>
        <w:rPr>
          <w:rFonts w:ascii="Arial" w:hAnsi="Arial" w:cs="Arial"/>
          <w:lang w:val="en-GB"/>
        </w:rPr>
      </w:pPr>
    </w:p>
    <w:p w:rsidR="007A1973" w:rsidRPr="00253E99" w:rsidRDefault="007A1973" w:rsidP="00F0430D">
      <w:pPr>
        <w:pStyle w:val="Heading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BodyText"/>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As for the programming language, the commonly used languages C++ and </w:t>
      </w:r>
      <w:proofErr w:type="spellStart"/>
      <w:r w:rsidRPr="00253E99">
        <w:rPr>
          <w:rFonts w:ascii="Arial" w:hAnsi="Arial" w:cs="Arial"/>
          <w:lang w:val="en-GB"/>
        </w:rPr>
        <w:t>UnrealScript</w:t>
      </w:r>
      <w:proofErr w:type="spellEnd"/>
      <w:r w:rsidRPr="00253E99">
        <w:rPr>
          <w:rFonts w:ascii="Arial" w:hAnsi="Arial" w:cs="Arial"/>
          <w:lang w:val="en-GB"/>
        </w:rPr>
        <w:t xml:space="preserve"> (a java-based object-oriented script language).</w:t>
      </w:r>
    </w:p>
    <w:p w:rsidR="007A1973" w:rsidRPr="00253E99" w:rsidRDefault="007A1973" w:rsidP="00F0430D">
      <w:pPr>
        <w:pStyle w:val="BodyText"/>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BodyText"/>
        <w:rPr>
          <w:rFonts w:ascii="Arial" w:hAnsi="Arial" w:cs="Arial"/>
          <w:lang w:val="en-GB"/>
        </w:rPr>
      </w:pPr>
    </w:p>
    <w:p w:rsidR="007A1973" w:rsidRPr="00253E99" w:rsidRDefault="007A1973" w:rsidP="00F0430D">
      <w:pPr>
        <w:pStyle w:val="Heading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BodyText"/>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BodyText"/>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BodyText"/>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Heading3"/>
        <w:jc w:val="both"/>
        <w:rPr>
          <w:rFonts w:cs="Arial"/>
          <w:lang w:val="en-GB"/>
        </w:rPr>
      </w:pPr>
      <w:bookmarkStart w:id="70" w:name="_Toc472785475"/>
      <w:r w:rsidRPr="002B13C4">
        <w:rPr>
          <w:rFonts w:cs="Arial"/>
          <w:lang w:val="en-GB"/>
        </w:rPr>
        <w:t>VR Headsets</w:t>
      </w:r>
      <w:bookmarkEnd w:id="70"/>
    </w:p>
    <w:p w:rsidR="007A1973" w:rsidRPr="002B13C4" w:rsidRDefault="007A1973" w:rsidP="00F0430D">
      <w:pPr>
        <w:pStyle w:val="Heading4"/>
        <w:numPr>
          <w:ilvl w:val="3"/>
          <w:numId w:val="30"/>
        </w:numPr>
        <w:jc w:val="both"/>
        <w:rPr>
          <w:rFonts w:cs="Arial"/>
          <w:lang w:val="en-GB"/>
        </w:rPr>
      </w:pPr>
      <w:r w:rsidRPr="002B13C4">
        <w:rPr>
          <w:rFonts w:cs="Arial"/>
          <w:lang w:val="en-GB"/>
        </w:rPr>
        <w:t xml:space="preserve">HTC </w:t>
      </w:r>
      <w:proofErr w:type="spellStart"/>
      <w:r w:rsidRPr="002B13C4">
        <w:rPr>
          <w:rFonts w:cs="Arial"/>
          <w:lang w:val="en-GB"/>
        </w:rPr>
        <w:t>Vive</w:t>
      </w:r>
      <w:proofErr w:type="spellEnd"/>
    </w:p>
    <w:p w:rsidR="00AF7FA0" w:rsidRPr="00253E99" w:rsidRDefault="00AF7FA0" w:rsidP="00F0430D">
      <w:pPr>
        <w:pStyle w:val="BodyText"/>
        <w:rPr>
          <w:rFonts w:ascii="Arial" w:hAnsi="Arial" w:cs="Arial"/>
          <w:lang w:val="en-GB"/>
        </w:rPr>
      </w:pPr>
      <w:r w:rsidRPr="00253E99">
        <w:rPr>
          <w:rFonts w:ascii="Arial" w:hAnsi="Arial" w:cs="Arial"/>
          <w:lang w:val="en-GB"/>
        </w:rPr>
        <w:t xml:space="preserve">The HTC </w:t>
      </w:r>
      <w:proofErr w:type="spellStart"/>
      <w:r w:rsidRPr="00253E99">
        <w:rPr>
          <w:rFonts w:ascii="Arial" w:hAnsi="Arial" w:cs="Arial"/>
          <w:lang w:val="en-GB"/>
        </w:rPr>
        <w:t>Vive</w:t>
      </w:r>
      <w:proofErr w:type="spellEnd"/>
      <w:r w:rsidRPr="00253E99">
        <w:rPr>
          <w:rFonts w:ascii="Arial" w:hAnsi="Arial" w:cs="Arial"/>
          <w:lang w:val="en-GB"/>
        </w:rPr>
        <w:t xml:space="preser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BodyText"/>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 xml:space="preserve">of the HTV </w:t>
      </w:r>
      <w:proofErr w:type="spellStart"/>
      <w:r w:rsidR="007A1973" w:rsidRPr="00253E99">
        <w:rPr>
          <w:rFonts w:ascii="Arial" w:hAnsi="Arial" w:cs="Arial"/>
          <w:lang w:val="en-GB"/>
        </w:rPr>
        <w:t>Vive</w:t>
      </w:r>
      <w:proofErr w:type="spellEnd"/>
      <w:r w:rsidR="007A1973" w:rsidRPr="00253E99">
        <w:rPr>
          <w:rFonts w:ascii="Arial" w:hAnsi="Arial" w:cs="Arial"/>
          <w:lang w:val="en-GB"/>
        </w:rPr>
        <w:t xml:space="preser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BodyText"/>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BodyText"/>
        <w:rPr>
          <w:rFonts w:ascii="Arial" w:hAnsi="Arial" w:cs="Arial"/>
          <w:lang w:val="en-GB"/>
        </w:rPr>
      </w:pPr>
      <w:r w:rsidRPr="00253E99">
        <w:rPr>
          <w:rFonts w:ascii="Arial" w:hAnsi="Arial" w:cs="Arial"/>
          <w:lang w:val="en-GB"/>
        </w:rPr>
        <w:lastRenderedPageBreak/>
        <w:t xml:space="preserve">To connect the HTC </w:t>
      </w:r>
      <w:proofErr w:type="spellStart"/>
      <w:r w:rsidRPr="00253E99">
        <w:rPr>
          <w:rFonts w:ascii="Arial" w:hAnsi="Arial" w:cs="Arial"/>
          <w:lang w:val="en-GB"/>
        </w:rPr>
        <w:t>Vive</w:t>
      </w:r>
      <w:proofErr w:type="spellEnd"/>
      <w:r w:rsidRPr="00253E99">
        <w:rPr>
          <w:rFonts w:ascii="Arial" w:hAnsi="Arial" w:cs="Arial"/>
          <w:lang w:val="en-GB"/>
        </w:rPr>
        <w:t xml:space="preserve"> with a computer are two HDMI-, two USB-, and one audio slot needed. The audio slot is needed to connect headphones to the audio slot attached to the HMD.</w:t>
      </w:r>
    </w:p>
    <w:p w:rsidR="007A1973" w:rsidRPr="00253E99" w:rsidRDefault="007A1973" w:rsidP="00F0430D">
      <w:pPr>
        <w:pStyle w:val="BodyText"/>
        <w:rPr>
          <w:rFonts w:ascii="Arial" w:hAnsi="Arial" w:cs="Arial"/>
          <w:lang w:val="en-GB"/>
        </w:rPr>
      </w:pPr>
      <w:r w:rsidRPr="00253E99">
        <w:rPr>
          <w:rFonts w:ascii="Arial" w:hAnsi="Arial" w:cs="Arial"/>
          <w:lang w:val="en-GB"/>
        </w:rPr>
        <w:t xml:space="preserve"> </w:t>
      </w:r>
    </w:p>
    <w:p w:rsidR="007A1973" w:rsidRPr="00253E99" w:rsidRDefault="007A1973" w:rsidP="00F0430D">
      <w:pPr>
        <w:pStyle w:val="Heading4"/>
        <w:numPr>
          <w:ilvl w:val="3"/>
          <w:numId w:val="30"/>
        </w:numPr>
        <w:jc w:val="both"/>
        <w:rPr>
          <w:rFonts w:cs="Arial"/>
          <w:lang w:val="en-GB"/>
        </w:rPr>
      </w:pPr>
      <w:r w:rsidRPr="00253E99">
        <w:rPr>
          <w:rFonts w:cs="Arial"/>
          <w:lang w:val="en-GB"/>
        </w:rPr>
        <w:t>Oculus Rift</w:t>
      </w:r>
    </w:p>
    <w:p w:rsidR="00AF7FA0" w:rsidRPr="00253E99" w:rsidRDefault="00AF7FA0" w:rsidP="00F0430D">
      <w:pPr>
        <w:pStyle w:val="BodyText"/>
        <w:rPr>
          <w:rFonts w:ascii="Arial" w:hAnsi="Arial" w:cs="Arial"/>
          <w:lang w:val="en-GB"/>
        </w:rPr>
      </w:pPr>
      <w:r w:rsidRPr="00253E99">
        <w:rPr>
          <w:rFonts w:ascii="Arial" w:hAnsi="Arial" w:cs="Arial"/>
          <w:lang w:val="en-GB"/>
        </w:rPr>
        <w:t xml:space="preserve">The Oculus Rift system contains the Oculus Rift, an Oculus Sensor, an Oculus Remote and an Xbox One Controller. The system can be expanded by the newly released Oculus Touch, two controllers similar to the ones the HTC </w:t>
      </w:r>
      <w:proofErr w:type="spellStart"/>
      <w:r w:rsidRPr="00253E99">
        <w:rPr>
          <w:rFonts w:ascii="Arial" w:hAnsi="Arial" w:cs="Arial"/>
          <w:lang w:val="en-GB"/>
        </w:rPr>
        <w:t>Vive</w:t>
      </w:r>
      <w:proofErr w:type="spellEnd"/>
      <w:r w:rsidRPr="00253E99">
        <w:rPr>
          <w:rFonts w:ascii="Arial" w:hAnsi="Arial" w:cs="Arial"/>
          <w:lang w:val="en-GB"/>
        </w:rPr>
        <w:t xml:space="preserve"> already has included in the base set-up.</w:t>
      </w:r>
    </w:p>
    <w:p w:rsidR="007A1973" w:rsidRPr="00253E99" w:rsidRDefault="00AF7FA0" w:rsidP="00F0430D">
      <w:pPr>
        <w:pStyle w:val="BodyText"/>
        <w:rPr>
          <w:rFonts w:ascii="Arial" w:hAnsi="Arial" w:cs="Arial"/>
          <w:lang w:val="en-GB"/>
        </w:rPr>
      </w:pPr>
      <w:r w:rsidRPr="00253E99">
        <w:rPr>
          <w:rFonts w:ascii="Arial" w:hAnsi="Arial" w:cs="Arial"/>
          <w:lang w:val="en-GB"/>
        </w:rPr>
        <w:t xml:space="preserve">The Oculus Rift has like the HTC </w:t>
      </w:r>
      <w:proofErr w:type="spellStart"/>
      <w:r w:rsidRPr="00253E99">
        <w:rPr>
          <w:rFonts w:ascii="Arial" w:hAnsi="Arial" w:cs="Arial"/>
          <w:lang w:val="en-GB"/>
        </w:rPr>
        <w:t>Vive</w:t>
      </w:r>
      <w:proofErr w:type="spellEnd"/>
      <w:r w:rsidRPr="00253E99">
        <w:rPr>
          <w:rFonts w:ascii="Arial" w:hAnsi="Arial" w:cs="Arial"/>
          <w:lang w:val="en-GB"/>
        </w:rPr>
        <w:t xml:space="preserve"> a visual field range of 110° (diagonally), a resolution of 2160 x 1200 overall or 1080 x 1200 per eye and an image refresh rate of 90 Hz. </w:t>
      </w:r>
    </w:p>
    <w:p w:rsidR="00AF7FA0" w:rsidRPr="00253E99" w:rsidRDefault="00257197" w:rsidP="00F0430D">
      <w:pPr>
        <w:pStyle w:val="BodyText"/>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BodyText"/>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BodyText"/>
        <w:rPr>
          <w:rFonts w:ascii="Arial" w:hAnsi="Arial" w:cs="Arial"/>
          <w:lang w:val="en-GB"/>
        </w:rPr>
      </w:pPr>
    </w:p>
    <w:p w:rsidR="007A1973" w:rsidRPr="00253E99" w:rsidRDefault="007A1973" w:rsidP="00F0430D">
      <w:pPr>
        <w:pStyle w:val="Heading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BodyText"/>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 xml:space="preserve">s of the HTC </w:t>
      </w:r>
      <w:proofErr w:type="spellStart"/>
      <w:r w:rsidRPr="00253E99">
        <w:rPr>
          <w:rFonts w:ascii="Arial" w:hAnsi="Arial" w:cs="Arial"/>
          <w:lang w:val="en-GB"/>
        </w:rPr>
        <w:t>Vive</w:t>
      </w:r>
      <w:proofErr w:type="spellEnd"/>
      <w:r w:rsidRPr="00253E99">
        <w:rPr>
          <w:rFonts w:ascii="Arial" w:hAnsi="Arial" w:cs="Arial"/>
          <w:lang w:val="en-GB"/>
        </w:rPr>
        <w:t xml:space="preserve"> enable a wider tracking range than the Oculus Sensor</w:t>
      </w:r>
      <w:r w:rsidR="00460272" w:rsidRPr="00253E99">
        <w:rPr>
          <w:rFonts w:ascii="Arial" w:hAnsi="Arial" w:cs="Arial"/>
          <w:lang w:val="en-GB"/>
        </w:rPr>
        <w:t xml:space="preserve"> The HTV </w:t>
      </w:r>
      <w:proofErr w:type="spellStart"/>
      <w:r w:rsidR="00460272" w:rsidRPr="00253E99">
        <w:rPr>
          <w:rFonts w:ascii="Arial" w:hAnsi="Arial" w:cs="Arial"/>
          <w:lang w:val="en-GB"/>
        </w:rPr>
        <w:t>Vive</w:t>
      </w:r>
      <w:proofErr w:type="spellEnd"/>
      <w:r w:rsidR="00460272" w:rsidRPr="00253E99">
        <w:rPr>
          <w:rFonts w:ascii="Arial" w:hAnsi="Arial" w:cs="Arial"/>
          <w:lang w:val="en-GB"/>
        </w:rPr>
        <w:t xml:space="preser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BodyText"/>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BodyText"/>
        <w:rPr>
          <w:rFonts w:ascii="Arial" w:hAnsi="Arial" w:cs="Arial"/>
          <w:lang w:val="en-GB"/>
        </w:rPr>
      </w:pPr>
      <w:r w:rsidRPr="00253E99">
        <w:rPr>
          <w:rFonts w:ascii="Arial" w:hAnsi="Arial" w:cs="Arial"/>
          <w:lang w:val="en-GB"/>
        </w:rPr>
        <w:t xml:space="preserve">Due to the wider tracking range and the available controllers we chose to use the HTC </w:t>
      </w:r>
      <w:proofErr w:type="spellStart"/>
      <w:r w:rsidRPr="00253E99">
        <w:rPr>
          <w:rFonts w:ascii="Arial" w:hAnsi="Arial" w:cs="Arial"/>
          <w:lang w:val="en-GB"/>
        </w:rPr>
        <w:t>Vive</w:t>
      </w:r>
      <w:proofErr w:type="spellEnd"/>
      <w:r w:rsidRPr="00253E99">
        <w:rPr>
          <w:rFonts w:ascii="Arial" w:hAnsi="Arial" w:cs="Arial"/>
          <w:lang w:val="en-GB"/>
        </w:rPr>
        <w:t xml:space="preserve"> as our virtual reality device. Another determinant factor was the better comfort of the HTC </w:t>
      </w:r>
      <w:proofErr w:type="spellStart"/>
      <w:r w:rsidRPr="00253E99">
        <w:rPr>
          <w:rFonts w:ascii="Arial" w:hAnsi="Arial" w:cs="Arial"/>
          <w:lang w:val="en-GB"/>
        </w:rPr>
        <w:t>Vive</w:t>
      </w:r>
      <w:proofErr w:type="spellEnd"/>
      <w:r w:rsidRPr="00253E99">
        <w:rPr>
          <w:rFonts w:ascii="Arial" w:hAnsi="Arial" w:cs="Arial"/>
          <w:lang w:val="en-GB"/>
        </w:rPr>
        <w:t xml:space="preserve"> Head Mounted Device.</w:t>
      </w:r>
    </w:p>
    <w:p w:rsidR="007A1973" w:rsidRPr="002B13C4" w:rsidRDefault="007A1973" w:rsidP="00F0430D">
      <w:pPr>
        <w:pStyle w:val="Heading1"/>
        <w:jc w:val="both"/>
        <w:rPr>
          <w:rFonts w:cs="Arial"/>
          <w:lang w:val="en-GB"/>
        </w:rPr>
      </w:pPr>
      <w:bookmarkStart w:id="71" w:name="_Toc472785476"/>
      <w:r w:rsidRPr="002B13C4">
        <w:rPr>
          <w:rFonts w:cs="Arial"/>
          <w:lang w:val="en-GB"/>
        </w:rPr>
        <w:lastRenderedPageBreak/>
        <w:t>Implementation (Marcel)</w:t>
      </w:r>
      <w:bookmarkEnd w:id="71"/>
    </w:p>
    <w:p w:rsidR="007A1973" w:rsidRPr="002B13C4" w:rsidRDefault="007A1973" w:rsidP="00F0430D">
      <w:pPr>
        <w:pStyle w:val="Heading2"/>
        <w:numPr>
          <w:ilvl w:val="1"/>
          <w:numId w:val="30"/>
        </w:numPr>
        <w:ind w:left="578" w:hanging="578"/>
        <w:jc w:val="both"/>
        <w:rPr>
          <w:rFonts w:cs="Arial"/>
          <w:lang w:val="en-GB"/>
        </w:rPr>
      </w:pPr>
      <w:bookmarkStart w:id="72" w:name="_Toc472785477"/>
      <w:r w:rsidRPr="002B13C4">
        <w:rPr>
          <w:rFonts w:cs="Arial"/>
          <w:lang w:val="en-GB"/>
        </w:rPr>
        <w:t>Introduction (Dominic)</w:t>
      </w:r>
      <w:bookmarkEnd w:id="72"/>
    </w:p>
    <w:p w:rsidR="007A1973" w:rsidRPr="00FD3087" w:rsidRDefault="00016D82" w:rsidP="00F0430D">
      <w:pPr>
        <w:pStyle w:val="BodyText"/>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Heading2"/>
        <w:rPr>
          <w:rFonts w:cs="Arial"/>
          <w:lang w:val="en-GB"/>
        </w:rPr>
      </w:pPr>
      <w:bookmarkStart w:id="73" w:name="_Toc472785478"/>
      <w:r w:rsidRPr="00FD3087">
        <w:rPr>
          <w:rFonts w:cs="Arial"/>
          <w:lang w:val="en-GB"/>
        </w:rPr>
        <w:t>Teleport</w:t>
      </w:r>
      <w:bookmarkEnd w:id="73"/>
    </w:p>
    <w:p w:rsidR="00016D82" w:rsidRPr="00FD3087" w:rsidRDefault="00016D82" w:rsidP="00016D82">
      <w:pPr>
        <w:pStyle w:val="BodyText"/>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BodyText"/>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BodyText"/>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Heading2"/>
        <w:numPr>
          <w:ilvl w:val="1"/>
          <w:numId w:val="30"/>
        </w:numPr>
        <w:ind w:left="578" w:hanging="578"/>
        <w:jc w:val="both"/>
        <w:rPr>
          <w:rFonts w:cs="Arial"/>
          <w:lang w:val="en-GB"/>
        </w:rPr>
      </w:pPr>
      <w:bookmarkStart w:id="74" w:name="_Toc472785479"/>
      <w:r w:rsidRPr="00FD3087">
        <w:rPr>
          <w:rFonts w:cs="Arial"/>
          <w:lang w:val="en-GB"/>
        </w:rPr>
        <w:t>Jumping</w:t>
      </w:r>
      <w:bookmarkEnd w:id="74"/>
    </w:p>
    <w:p w:rsidR="00445BD1" w:rsidRPr="00FD3087" w:rsidRDefault="00445BD1" w:rsidP="00445BD1">
      <w:pPr>
        <w:pStyle w:val="Heading3"/>
        <w:jc w:val="both"/>
        <w:rPr>
          <w:rFonts w:cs="Arial"/>
          <w:lang w:val="en-GB"/>
        </w:rPr>
      </w:pPr>
      <w:bookmarkStart w:id="75" w:name="_Toc472785480"/>
      <w:r w:rsidRPr="00FD3087">
        <w:rPr>
          <w:rFonts w:cs="Arial"/>
          <w:lang w:val="en-GB"/>
        </w:rPr>
        <w:t>Concept &amp; Idea</w:t>
      </w:r>
      <w:bookmarkEnd w:id="75"/>
    </w:p>
    <w:p w:rsidR="00445BD1" w:rsidRPr="00FD3087" w:rsidRDefault="00445BD1" w:rsidP="00445BD1">
      <w:pPr>
        <w:pStyle w:val="BodyText"/>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BodyText"/>
        <w:rPr>
          <w:rFonts w:ascii="Arial" w:hAnsi="Arial" w:cs="Arial"/>
          <w:lang w:val="en-GB"/>
        </w:rPr>
      </w:pPr>
    </w:p>
    <w:p w:rsidR="00445BD1" w:rsidRPr="00FD3087" w:rsidRDefault="00445BD1" w:rsidP="00445BD1">
      <w:pPr>
        <w:pStyle w:val="BodyText"/>
        <w:keepNext/>
        <w:spacing w:before="0" w:line="240" w:lineRule="auto"/>
        <w:rPr>
          <w:rFonts w:ascii="Arial" w:hAnsi="Arial" w:cs="Arial"/>
          <w:lang w:val="en-GB"/>
        </w:rPr>
      </w:pPr>
      <w:r w:rsidRPr="00FD3087">
        <w:rPr>
          <w:rFonts w:ascii="Arial" w:hAnsi="Arial" w:cs="Arial"/>
          <w:noProof/>
          <w:lang w:val="en-GB" w:eastAsia="en-GB"/>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Caption"/>
        <w:jc w:val="both"/>
        <w:rPr>
          <w:rFonts w:cs="Arial"/>
          <w:color w:val="auto"/>
          <w:lang w:val="en-GB"/>
        </w:rPr>
      </w:pPr>
      <w:bookmarkStart w:id="76"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76"/>
    </w:p>
    <w:p w:rsidR="00445BD1" w:rsidRPr="00FD3087" w:rsidRDefault="00445BD1" w:rsidP="00445BD1">
      <w:pPr>
        <w:pStyle w:val="Heading3"/>
        <w:jc w:val="both"/>
        <w:rPr>
          <w:rFonts w:cs="Arial"/>
          <w:lang w:val="en-GB"/>
        </w:rPr>
      </w:pPr>
      <w:bookmarkStart w:id="77" w:name="_Toc472785481"/>
      <w:r w:rsidRPr="00FD3087">
        <w:rPr>
          <w:rFonts w:cs="Arial"/>
          <w:lang w:val="en-GB"/>
        </w:rPr>
        <w:t>Parameters</w:t>
      </w:r>
      <w:bookmarkEnd w:id="77"/>
    </w:p>
    <w:p w:rsidR="00445BD1" w:rsidRPr="00FD3087" w:rsidRDefault="00445BD1" w:rsidP="00445BD1">
      <w:pPr>
        <w:pStyle w:val="BodyText"/>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BodyText"/>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BodyText"/>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BodyText"/>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Heading3"/>
        <w:jc w:val="both"/>
        <w:rPr>
          <w:rFonts w:cs="Arial"/>
          <w:lang w:val="en-GB"/>
        </w:rPr>
      </w:pPr>
      <w:bookmarkStart w:id="78" w:name="_Toc472785482"/>
      <w:r w:rsidRPr="00FD3087">
        <w:rPr>
          <w:rFonts w:cs="Arial"/>
          <w:lang w:val="en-GB"/>
        </w:rPr>
        <w:t>Implementation</w:t>
      </w:r>
      <w:bookmarkEnd w:id="78"/>
    </w:p>
    <w:p w:rsidR="00445BD1" w:rsidRPr="00FD3087" w:rsidRDefault="00445BD1" w:rsidP="00445BD1">
      <w:pPr>
        <w:pStyle w:val="BodyText"/>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BodyText"/>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BodyText"/>
        <w:rPr>
          <w:rFonts w:ascii="Arial" w:hAnsi="Arial" w:cs="Arial"/>
          <w:lang w:val="en-GB"/>
        </w:rPr>
      </w:pPr>
    </w:p>
    <w:p w:rsidR="002C32C0" w:rsidRPr="00FD3087" w:rsidRDefault="002C32C0" w:rsidP="002C32C0">
      <w:pPr>
        <w:pStyle w:val="BodyText"/>
        <w:keepNext/>
        <w:spacing w:line="240" w:lineRule="auto"/>
        <w:rPr>
          <w:rFonts w:ascii="Arial" w:hAnsi="Arial" w:cs="Arial"/>
        </w:rPr>
      </w:pPr>
      <w:r w:rsidRPr="00FD3087">
        <w:rPr>
          <w:rFonts w:ascii="Arial" w:hAnsi="Arial" w:cs="Arial"/>
          <w:noProof/>
          <w:lang w:val="en-GB" w:eastAsia="en-GB"/>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Caption"/>
        <w:jc w:val="both"/>
        <w:rPr>
          <w:rFonts w:cs="Arial"/>
          <w:color w:val="auto"/>
          <w:lang w:val="en-GB"/>
        </w:rPr>
      </w:pPr>
      <w:bookmarkStart w:id="79"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79"/>
    </w:p>
    <w:p w:rsidR="00445BD1" w:rsidRPr="00FD3087" w:rsidRDefault="00445BD1" w:rsidP="002C32C0">
      <w:pPr>
        <w:pStyle w:val="BodyText"/>
        <w:spacing w:line="240" w:lineRule="auto"/>
        <w:rPr>
          <w:rFonts w:ascii="Arial" w:hAnsi="Arial" w:cs="Arial"/>
          <w:lang w:val="en-GB"/>
        </w:rPr>
      </w:pPr>
      <w:r w:rsidRPr="00FD3087">
        <w:rPr>
          <w:rFonts w:ascii="Arial" w:hAnsi="Arial" w:cs="Arial"/>
          <w:lang w:val="en-GB"/>
        </w:rPr>
        <w:t xml:space="preserve">In the Jumping we need to measure </w:t>
      </w:r>
      <w:proofErr w:type="spellStart"/>
      <w:r w:rsidRPr="00FD3087">
        <w:rPr>
          <w:rFonts w:ascii="Arial" w:hAnsi="Arial" w:cs="Arial"/>
          <w:lang w:val="en-GB"/>
        </w:rPr>
        <w:t>zValues</w:t>
      </w:r>
      <w:proofErr w:type="spellEnd"/>
      <w:r w:rsidRPr="00FD3087">
        <w:rPr>
          <w:rFonts w:ascii="Arial" w:hAnsi="Arial" w:cs="Arial"/>
          <w:lang w:val="en-GB"/>
        </w:rPr>
        <w:t xml:space="preserve"> in certain time intervals.</w:t>
      </w:r>
    </w:p>
    <w:p w:rsidR="002C32C0" w:rsidRPr="00FD3087" w:rsidRDefault="002C32C0" w:rsidP="002C32C0">
      <w:pPr>
        <w:pStyle w:val="BodyText"/>
        <w:keepNext/>
        <w:spacing w:line="240" w:lineRule="auto"/>
        <w:rPr>
          <w:rFonts w:ascii="Arial" w:hAnsi="Arial" w:cs="Arial"/>
        </w:rPr>
      </w:pPr>
      <w:r w:rsidRPr="00FD3087">
        <w:rPr>
          <w:rFonts w:ascii="Arial" w:hAnsi="Arial" w:cs="Arial"/>
          <w:noProof/>
          <w:lang w:val="en-GB" w:eastAsia="en-GB"/>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Caption"/>
        <w:jc w:val="both"/>
        <w:rPr>
          <w:rFonts w:cs="Arial"/>
          <w:color w:val="auto"/>
          <w:lang w:val="en-GB"/>
        </w:rPr>
      </w:pPr>
      <w:bookmarkStart w:id="80"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w:t>
      </w:r>
      <w:proofErr w:type="spellStart"/>
      <w:r w:rsidRPr="00FD3087">
        <w:rPr>
          <w:rFonts w:cs="Arial"/>
          <w:color w:val="auto"/>
          <w:lang w:val="en-US"/>
        </w:rPr>
        <w:t>ZValues</w:t>
      </w:r>
      <w:bookmarkEnd w:id="80"/>
      <w:proofErr w:type="spellEnd"/>
    </w:p>
    <w:p w:rsidR="002C32C0" w:rsidRPr="00FD3087" w:rsidRDefault="002C32C0" w:rsidP="002C32C0">
      <w:pPr>
        <w:pStyle w:val="BodyText"/>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 xml:space="preserve">he starting point, we save the </w:t>
      </w:r>
      <w:proofErr w:type="spellStart"/>
      <w:r w:rsidRPr="00FD3087">
        <w:rPr>
          <w:rFonts w:ascii="Arial" w:hAnsi="Arial" w:cs="Arial"/>
          <w:lang w:val="en-GB"/>
        </w:rPr>
        <w:t>L</w:t>
      </w:r>
      <w:r w:rsidR="00445BD1" w:rsidRPr="00FD3087">
        <w:rPr>
          <w:rFonts w:ascii="Arial" w:hAnsi="Arial" w:cs="Arial"/>
          <w:lang w:val="en-GB"/>
        </w:rPr>
        <w:t>owestZ</w:t>
      </w:r>
      <w:proofErr w:type="spellEnd"/>
      <w:r w:rsidR="00445BD1" w:rsidRPr="00FD3087">
        <w:rPr>
          <w:rFonts w:ascii="Arial" w:hAnsi="Arial" w:cs="Arial"/>
          <w:lang w:val="en-GB"/>
        </w:rPr>
        <w:t xml:space="preserve"> Variable, that we fo</w:t>
      </w:r>
      <w:r w:rsidRPr="00FD3087">
        <w:rPr>
          <w:rFonts w:ascii="Arial" w:hAnsi="Arial" w:cs="Arial"/>
          <w:lang w:val="en-GB"/>
        </w:rPr>
        <w:t xml:space="preserve">und in earlier steps and reset </w:t>
      </w:r>
      <w:proofErr w:type="spellStart"/>
      <w:r w:rsidRPr="00FD3087">
        <w:rPr>
          <w:rFonts w:ascii="Arial" w:hAnsi="Arial" w:cs="Arial"/>
          <w:lang w:val="en-GB"/>
        </w:rPr>
        <w:t>LowestZ</w:t>
      </w:r>
      <w:proofErr w:type="spellEnd"/>
      <w:r w:rsidRPr="00FD3087">
        <w:rPr>
          <w:rFonts w:ascii="Arial" w:hAnsi="Arial" w:cs="Arial"/>
          <w:lang w:val="en-GB"/>
        </w:rPr>
        <w:t xml:space="preserve"> and </w:t>
      </w:r>
      <w:proofErr w:type="spellStart"/>
      <w:r w:rsidRPr="00FD3087">
        <w:rPr>
          <w:rFonts w:ascii="Arial" w:hAnsi="Arial" w:cs="Arial"/>
          <w:lang w:val="en-GB"/>
        </w:rPr>
        <w:t>Largest</w:t>
      </w:r>
      <w:r w:rsidR="00445BD1" w:rsidRPr="00FD3087">
        <w:rPr>
          <w:rFonts w:ascii="Arial" w:hAnsi="Arial" w:cs="Arial"/>
          <w:lang w:val="en-GB"/>
        </w:rPr>
        <w:t>Z</w:t>
      </w:r>
      <w:proofErr w:type="spellEnd"/>
      <w:r w:rsidR="00445BD1" w:rsidRPr="00FD3087">
        <w:rPr>
          <w:rFonts w:ascii="Arial" w:hAnsi="Arial" w:cs="Arial"/>
          <w:lang w:val="en-GB"/>
        </w:rPr>
        <w:t>.</w:t>
      </w:r>
    </w:p>
    <w:p w:rsidR="00445BD1" w:rsidRPr="00FD3087" w:rsidRDefault="002C32C0" w:rsidP="002C32C0">
      <w:pPr>
        <w:pStyle w:val="BodyText"/>
        <w:spacing w:line="240" w:lineRule="auto"/>
        <w:rPr>
          <w:rFonts w:ascii="Arial" w:hAnsi="Arial" w:cs="Arial"/>
          <w:lang w:val="en-GB"/>
        </w:rPr>
      </w:pPr>
      <w:r w:rsidRPr="00FD3087">
        <w:rPr>
          <w:rFonts w:ascii="Arial" w:hAnsi="Arial" w:cs="Arial"/>
          <w:noProof/>
          <w:lang w:val="en-GB" w:eastAsia="en-GB"/>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57805" w:rsidRPr="001D0BEA" w:rsidRDefault="00457805" w:rsidP="00445BD1">
                            <w:pPr>
                              <w:pStyle w:val="Caption"/>
                              <w:rPr>
                                <w:rFonts w:ascii="Times New Roman" w:hAnsi="Times New Roman"/>
                                <w:noProof/>
                                <w:szCs w:val="20"/>
                              </w:rPr>
                            </w:pPr>
                            <w:bookmarkStart w:id="81"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457805" w:rsidRPr="001D0BEA" w:rsidRDefault="00457805" w:rsidP="00445BD1">
                      <w:pPr>
                        <w:pStyle w:val="Caption"/>
                        <w:rPr>
                          <w:rFonts w:ascii="Times New Roman" w:hAnsi="Times New Roman"/>
                          <w:noProof/>
                          <w:szCs w:val="20"/>
                        </w:rPr>
                      </w:pPr>
                      <w:bookmarkStart w:id="82"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82"/>
                    </w:p>
                  </w:txbxContent>
                </v:textbox>
                <w10:wrap type="tight" anchorx="margin"/>
              </v:shape>
            </w:pict>
          </mc:Fallback>
        </mc:AlternateContent>
      </w:r>
      <w:r w:rsidRPr="00FD3087">
        <w:rPr>
          <w:rFonts w:ascii="Arial" w:hAnsi="Arial" w:cs="Arial"/>
          <w:noProof/>
          <w:lang w:val="en-GB" w:eastAsia="en-GB"/>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BodyText"/>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 xml:space="preserve">e over the </w:t>
      </w:r>
      <w:proofErr w:type="spellStart"/>
      <w:r w:rsidR="002C32C0" w:rsidRPr="00FD3087">
        <w:rPr>
          <w:rFonts w:ascii="Arial" w:hAnsi="Arial" w:cs="Arial"/>
          <w:lang w:val="en-GB"/>
        </w:rPr>
        <w:t>ZValues</w:t>
      </w:r>
      <w:proofErr w:type="spellEnd"/>
      <w:r w:rsidR="002C32C0" w:rsidRPr="00FD3087">
        <w:rPr>
          <w:rFonts w:ascii="Arial" w:hAnsi="Arial" w:cs="Arial"/>
          <w:lang w:val="en-GB"/>
        </w:rPr>
        <w:t xml:space="preserve"> and find the</w:t>
      </w:r>
      <w:r w:rsidRPr="00FD3087">
        <w:rPr>
          <w:rFonts w:ascii="Arial" w:hAnsi="Arial" w:cs="Arial"/>
          <w:lang w:val="en-GB"/>
        </w:rPr>
        <w:t xml:space="preserve"> largest and the lowest value, if there is a lower value found than the </w:t>
      </w:r>
      <w:proofErr w:type="spellStart"/>
      <w:r w:rsidR="002C32C0" w:rsidRPr="00FD3087">
        <w:rPr>
          <w:rFonts w:ascii="Arial" w:hAnsi="Arial" w:cs="Arial"/>
          <w:lang w:val="en-GB"/>
        </w:rPr>
        <w:t>Lowest</w:t>
      </w:r>
      <w:r w:rsidRPr="00FD3087">
        <w:rPr>
          <w:rFonts w:ascii="Arial" w:hAnsi="Arial" w:cs="Arial"/>
          <w:lang w:val="en-GB"/>
        </w:rPr>
        <w:t>Z</w:t>
      </w:r>
      <w:proofErr w:type="spellEnd"/>
      <w:r w:rsidRPr="00FD3087">
        <w:rPr>
          <w:rFonts w:ascii="Arial" w:hAnsi="Arial" w:cs="Arial"/>
          <w:lang w:val="en-GB"/>
        </w:rPr>
        <w:t xml:space="preserve">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BodyText"/>
        <w:spacing w:line="240" w:lineRule="auto"/>
        <w:rPr>
          <w:rFonts w:ascii="Arial" w:hAnsi="Arial" w:cs="Arial"/>
          <w:lang w:val="en-GB"/>
        </w:rPr>
      </w:pPr>
      <w:r w:rsidRPr="00FD3087">
        <w:rPr>
          <w:rFonts w:ascii="Arial" w:hAnsi="Arial" w:cs="Arial"/>
          <w:noProof/>
          <w:lang w:val="en-GB" w:eastAsia="en-GB"/>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57805" w:rsidRPr="008B6C9F" w:rsidRDefault="00457805" w:rsidP="00445BD1">
                            <w:pPr>
                              <w:pStyle w:val="Caption"/>
                              <w:rPr>
                                <w:rFonts w:ascii="Times New Roman" w:hAnsi="Times New Roman"/>
                                <w:noProof/>
                                <w:szCs w:val="20"/>
                              </w:rPr>
                            </w:pPr>
                            <w:bookmarkStart w:id="83"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457805" w:rsidRPr="008B6C9F" w:rsidRDefault="00457805" w:rsidP="00445BD1">
                      <w:pPr>
                        <w:pStyle w:val="Caption"/>
                        <w:rPr>
                          <w:rFonts w:ascii="Times New Roman" w:hAnsi="Times New Roman"/>
                          <w:noProof/>
                          <w:szCs w:val="20"/>
                        </w:rPr>
                      </w:pPr>
                      <w:bookmarkStart w:id="84"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84"/>
                    </w:p>
                  </w:txbxContent>
                </v:textbox>
                <w10:wrap type="tight" anchorx="margin"/>
              </v:shape>
            </w:pict>
          </mc:Fallback>
        </mc:AlternateContent>
      </w:r>
      <w:r w:rsidR="00445BD1" w:rsidRPr="00FD3087">
        <w:rPr>
          <w:rFonts w:ascii="Arial" w:hAnsi="Arial" w:cs="Arial"/>
          <w:noProof/>
          <w:lang w:val="en-GB" w:eastAsia="en-GB"/>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BodyText"/>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BodyText"/>
        <w:spacing w:line="240" w:lineRule="auto"/>
        <w:rPr>
          <w:rFonts w:ascii="Arial" w:hAnsi="Arial" w:cs="Arial"/>
          <w:lang w:val="en-GB"/>
        </w:rPr>
      </w:pPr>
    </w:p>
    <w:p w:rsidR="00016D82" w:rsidRPr="00FD3087" w:rsidRDefault="00016D82" w:rsidP="00016D82">
      <w:pPr>
        <w:pStyle w:val="BodyText"/>
        <w:keepNext/>
        <w:spacing w:line="240" w:lineRule="auto"/>
        <w:rPr>
          <w:rFonts w:ascii="Arial" w:hAnsi="Arial" w:cs="Arial"/>
        </w:rPr>
      </w:pPr>
      <w:r w:rsidRPr="00FD3087">
        <w:rPr>
          <w:rFonts w:ascii="Arial" w:hAnsi="Arial" w:cs="Arial"/>
          <w:noProof/>
          <w:lang w:val="en-GB" w:eastAsia="en-GB"/>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Caption"/>
        <w:jc w:val="both"/>
        <w:rPr>
          <w:rFonts w:cs="Arial"/>
          <w:color w:val="auto"/>
          <w:lang w:val="en-GB"/>
        </w:rPr>
      </w:pPr>
      <w:bookmarkStart w:id="85"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85"/>
    </w:p>
    <w:p w:rsidR="00016D82" w:rsidRPr="00FD3087" w:rsidRDefault="00016D82" w:rsidP="00016D82">
      <w:pPr>
        <w:pStyle w:val="BodyText"/>
        <w:keepNext/>
        <w:spacing w:line="240" w:lineRule="auto"/>
        <w:rPr>
          <w:rFonts w:ascii="Arial" w:hAnsi="Arial" w:cs="Arial"/>
        </w:rPr>
      </w:pPr>
      <w:r w:rsidRPr="00FD3087">
        <w:rPr>
          <w:rFonts w:ascii="Arial" w:hAnsi="Arial" w:cs="Arial"/>
          <w:noProof/>
          <w:lang w:val="en-GB" w:eastAsia="en-GB"/>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Caption"/>
        <w:jc w:val="both"/>
        <w:rPr>
          <w:rFonts w:cs="Arial"/>
          <w:color w:val="auto"/>
          <w:lang w:val="en-GB"/>
        </w:rPr>
      </w:pPr>
      <w:bookmarkStart w:id="86"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w:t>
      </w:r>
      <w:proofErr w:type="spellStart"/>
      <w:r w:rsidRPr="00FD3087">
        <w:rPr>
          <w:rFonts w:cs="Arial"/>
          <w:color w:val="auto"/>
          <w:lang w:val="en-US"/>
        </w:rPr>
        <w:t>Mulltiplier</w:t>
      </w:r>
      <w:proofErr w:type="spellEnd"/>
      <w:r w:rsidRPr="00FD3087">
        <w:rPr>
          <w:rFonts w:cs="Arial"/>
          <w:color w:val="auto"/>
          <w:lang w:val="en-US"/>
        </w:rPr>
        <w:t xml:space="preserve"> dependent on HMD pitch</w:t>
      </w:r>
      <w:bookmarkEnd w:id="86"/>
    </w:p>
    <w:p w:rsidR="00016D82" w:rsidRPr="00FD3087" w:rsidRDefault="00016D82" w:rsidP="00016D82">
      <w:pPr>
        <w:pStyle w:val="BodyText"/>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BodyText"/>
        <w:keepNext/>
        <w:spacing w:line="240" w:lineRule="auto"/>
        <w:rPr>
          <w:rFonts w:ascii="Arial" w:hAnsi="Arial" w:cs="Arial"/>
        </w:rPr>
      </w:pPr>
      <w:r w:rsidRPr="00FD3087">
        <w:rPr>
          <w:rFonts w:ascii="Arial" w:hAnsi="Arial" w:cs="Arial"/>
          <w:noProof/>
          <w:lang w:val="en-GB" w:eastAsia="en-GB"/>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Caption"/>
        <w:jc w:val="both"/>
        <w:rPr>
          <w:rFonts w:cs="Arial"/>
          <w:color w:val="auto"/>
          <w:lang w:val="en-GB"/>
        </w:rPr>
      </w:pPr>
      <w:bookmarkStart w:id="87"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87"/>
    </w:p>
    <w:p w:rsidR="00016D82" w:rsidRPr="00FD3087" w:rsidRDefault="00445BD1" w:rsidP="00016D82">
      <w:pPr>
        <w:pStyle w:val="BodyText"/>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Heading2"/>
        <w:numPr>
          <w:ilvl w:val="1"/>
          <w:numId w:val="30"/>
        </w:numPr>
        <w:ind w:left="578" w:hanging="578"/>
        <w:jc w:val="both"/>
        <w:rPr>
          <w:rFonts w:cs="Arial"/>
          <w:lang w:val="en-GB"/>
        </w:rPr>
      </w:pPr>
      <w:bookmarkStart w:id="88" w:name="_Toc472785483"/>
      <w:r w:rsidRPr="00FD3087">
        <w:rPr>
          <w:rFonts w:cs="Arial"/>
          <w:lang w:val="en-GB"/>
        </w:rPr>
        <w:lastRenderedPageBreak/>
        <w:t>Walking in Place</w:t>
      </w:r>
      <w:bookmarkEnd w:id="88"/>
    </w:p>
    <w:p w:rsidR="007A1973" w:rsidRPr="00FD3087" w:rsidRDefault="007A1973" w:rsidP="00F0430D">
      <w:pPr>
        <w:pStyle w:val="Heading3"/>
        <w:jc w:val="both"/>
        <w:rPr>
          <w:rFonts w:cs="Arial"/>
          <w:lang w:val="en-GB"/>
        </w:rPr>
      </w:pPr>
      <w:bookmarkStart w:id="89" w:name="_Toc472785484"/>
      <w:r w:rsidRPr="00FD3087">
        <w:rPr>
          <w:rFonts w:cs="Arial"/>
          <w:lang w:val="en-GB"/>
        </w:rPr>
        <w:t>Concept &amp; Idea</w:t>
      </w:r>
      <w:bookmarkEnd w:id="89"/>
    </w:p>
    <w:p w:rsidR="007A1973" w:rsidRPr="00FD3087" w:rsidRDefault="007A1973" w:rsidP="00F0430D">
      <w:pPr>
        <w:pStyle w:val="BodyText"/>
        <w:rPr>
          <w:rFonts w:ascii="Arial" w:hAnsi="Arial" w:cs="Arial"/>
          <w:lang w:val="en-GB"/>
        </w:rPr>
      </w:pPr>
      <w:del w:id="90" w:author="Groux Marcel (s)" w:date="2017-01-22T14:32:00Z">
        <w:r w:rsidRPr="00FD3087" w:rsidDel="000F2D2C">
          <w:rPr>
            <w:rFonts w:ascii="Arial" w:hAnsi="Arial" w:cs="Arial"/>
            <w:lang w:val="en-GB"/>
          </w:rPr>
          <w:delTex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delText>
        </w:r>
      </w:del>
      <w:ins w:id="91" w:author="Groux Marcel (s)" w:date="2017-01-22T13:45:00Z">
        <w:r w:rsidR="00406E09">
          <w:rPr>
            <w:rFonts w:ascii="Arial" w:hAnsi="Arial" w:cs="Arial"/>
            <w:lang w:val="en-GB"/>
          </w:rPr>
          <w:t xml:space="preserve"> [6</w:t>
        </w:r>
      </w:ins>
      <w:ins w:id="92" w:author="Groux Marcel (s)" w:date="2017-01-22T14:14:00Z">
        <w:r w:rsidR="003D326E">
          <w:rPr>
            <w:rFonts w:ascii="Arial" w:hAnsi="Arial" w:cs="Arial"/>
            <w:lang w:val="en-GB"/>
          </w:rPr>
          <w:t>, 12</w:t>
        </w:r>
      </w:ins>
      <w:ins w:id="93" w:author="Groux Marcel (s)" w:date="2017-01-22T13:45:00Z">
        <w:r w:rsidR="00406E09">
          <w:rPr>
            <w:rFonts w:ascii="Arial" w:hAnsi="Arial" w:cs="Arial"/>
            <w:lang w:val="en-GB"/>
          </w:rPr>
          <w:t>]</w:t>
        </w:r>
      </w:ins>
      <w:ins w:id="94" w:author="Groux Marcel (s)" w:date="2017-01-22T14:10:00Z">
        <w:r w:rsidR="00D678A8">
          <w:rPr>
            <w:rFonts w:ascii="Arial" w:hAnsi="Arial" w:cs="Arial"/>
            <w:lang w:val="en-GB"/>
          </w:rPr>
          <w:t xml:space="preserve"> There are also possibilities to detect walking in place movement because of a movement measurements of the HMD</w:t>
        </w:r>
      </w:ins>
      <w:ins w:id="95" w:author="Groux Marcel (s)" w:date="2017-01-22T14:11:00Z">
        <w:r w:rsidR="00D678A8">
          <w:rPr>
            <w:rFonts w:ascii="Arial" w:hAnsi="Arial" w:cs="Arial"/>
            <w:lang w:val="en-GB"/>
          </w:rPr>
          <w:t xml:space="preserve"> </w:t>
        </w:r>
      </w:ins>
      <w:ins w:id="96" w:author="Groux Marcel (s)" w:date="2017-01-22T14:10:00Z">
        <w:r w:rsidR="00D678A8">
          <w:rPr>
            <w:rFonts w:ascii="Arial" w:hAnsi="Arial" w:cs="Arial"/>
            <w:lang w:val="en-GB"/>
          </w:rPr>
          <w:t>[10]</w:t>
        </w:r>
      </w:ins>
      <w:ins w:id="97" w:author="Groux Marcel (s)" w:date="2017-01-22T14:11:00Z">
        <w:r w:rsidR="00D678A8">
          <w:rPr>
            <w:rFonts w:ascii="Arial" w:hAnsi="Arial" w:cs="Arial"/>
            <w:lang w:val="en-GB"/>
          </w:rPr>
          <w:t>.</w:t>
        </w:r>
      </w:ins>
    </w:p>
    <w:p w:rsidR="007A1973" w:rsidRPr="00FD3087" w:rsidRDefault="007A1973" w:rsidP="00F0430D">
      <w:pPr>
        <w:pStyle w:val="BodyText"/>
        <w:rPr>
          <w:rFonts w:ascii="Arial" w:hAnsi="Arial" w:cs="Arial"/>
          <w:lang w:val="en-GB"/>
        </w:rPr>
      </w:pPr>
    </w:p>
    <w:p w:rsidR="007A1973" w:rsidRPr="00FD3087" w:rsidRDefault="007A1973" w:rsidP="00F0430D">
      <w:pPr>
        <w:pStyle w:val="BodyText"/>
        <w:keepNext/>
        <w:spacing w:before="0" w:line="240" w:lineRule="auto"/>
        <w:rPr>
          <w:rFonts w:ascii="Arial" w:hAnsi="Arial" w:cs="Arial"/>
          <w:lang w:val="en-GB"/>
        </w:rPr>
      </w:pPr>
      <w:r w:rsidRPr="00FD3087">
        <w:rPr>
          <w:rFonts w:ascii="Arial" w:hAnsi="Arial" w:cs="Arial"/>
          <w:noProof/>
          <w:lang w:val="en-GB" w:eastAsia="en-GB"/>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Caption"/>
        <w:jc w:val="both"/>
        <w:rPr>
          <w:rFonts w:cs="Arial"/>
          <w:color w:val="auto"/>
          <w:lang w:val="en-GB"/>
        </w:rPr>
      </w:pPr>
      <w:bookmarkStart w:id="98"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98"/>
    </w:p>
    <w:p w:rsidR="007A1973" w:rsidRPr="00FD3087" w:rsidRDefault="00A103AE" w:rsidP="00F0430D">
      <w:pPr>
        <w:pStyle w:val="Heading3"/>
        <w:jc w:val="both"/>
        <w:rPr>
          <w:rFonts w:cs="Arial"/>
          <w:lang w:val="en-GB"/>
        </w:rPr>
      </w:pPr>
      <w:bookmarkStart w:id="99" w:name="_Toc472785485"/>
      <w:r w:rsidRPr="00FD3087">
        <w:rPr>
          <w:rFonts w:cs="Arial"/>
          <w:lang w:val="en-GB"/>
        </w:rPr>
        <w:t>Parameters</w:t>
      </w:r>
      <w:bookmarkEnd w:id="99"/>
    </w:p>
    <w:p w:rsidR="007A1973" w:rsidRPr="00FD3087" w:rsidRDefault="00A103AE" w:rsidP="00F0430D">
      <w:pPr>
        <w:pStyle w:val="BodyText"/>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BodyText"/>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BodyText"/>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BodyText"/>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Heading3"/>
        <w:jc w:val="both"/>
        <w:rPr>
          <w:rFonts w:cs="Arial"/>
          <w:lang w:val="en-GB"/>
        </w:rPr>
      </w:pPr>
      <w:bookmarkStart w:id="100" w:name="_Toc472785486"/>
      <w:r w:rsidRPr="00FD3087">
        <w:rPr>
          <w:rFonts w:cs="Arial"/>
          <w:lang w:val="en-GB"/>
        </w:rPr>
        <w:t>Implementation</w:t>
      </w:r>
      <w:bookmarkEnd w:id="100"/>
    </w:p>
    <w:p w:rsidR="00377CFC" w:rsidRPr="00FD3087" w:rsidRDefault="00377CFC" w:rsidP="00F0430D">
      <w:pPr>
        <w:pStyle w:val="BodyText"/>
        <w:rPr>
          <w:rFonts w:ascii="Arial" w:hAnsi="Arial" w:cs="Arial"/>
          <w:lang w:val="en-GB"/>
        </w:rPr>
      </w:pPr>
      <w:r w:rsidRPr="00FD3087">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BodyText"/>
        <w:rPr>
          <w:rFonts w:ascii="Arial" w:hAnsi="Arial" w:cs="Arial"/>
          <w:lang w:val="en-GB"/>
        </w:rPr>
      </w:pPr>
      <w:r w:rsidRPr="00FD3087">
        <w:rPr>
          <w:rFonts w:ascii="Arial" w:hAnsi="Arial" w:cs="Arial"/>
          <w:lang w:val="en-GB"/>
        </w:rPr>
        <w:t xml:space="preserve">In the following we see an example implementation of the Walking in Place module that is controller oriented (the difference to HMD orientation is very small and can be found ). In the unreal project under </w:t>
      </w:r>
      <w:proofErr w:type="spellStart"/>
      <w:r w:rsidRPr="00FD3087">
        <w:rPr>
          <w:rFonts w:ascii="Arial" w:hAnsi="Arial" w:cs="Arial"/>
          <w:lang w:val="en-GB"/>
        </w:rPr>
        <w:t>Vive</w:t>
      </w:r>
      <w:proofErr w:type="spellEnd"/>
      <w:r w:rsidRPr="00FD3087">
        <w:rPr>
          <w:rFonts w:ascii="Arial" w:hAnsi="Arial" w:cs="Arial"/>
          <w:lang w:val="en-GB"/>
        </w:rPr>
        <w:t>/</w:t>
      </w:r>
      <w:proofErr w:type="spellStart"/>
      <w:r w:rsidRPr="00FD3087">
        <w:rPr>
          <w:rFonts w:ascii="Arial" w:hAnsi="Arial" w:cs="Arial"/>
          <w:lang w:val="en-GB"/>
        </w:rPr>
        <w:t>MyViveFolder</w:t>
      </w:r>
      <w:proofErr w:type="spellEnd"/>
      <w:r w:rsidRPr="00FD3087">
        <w:rPr>
          <w:rFonts w:ascii="Arial" w:hAnsi="Arial" w:cs="Arial"/>
          <w:lang w:val="en-GB"/>
        </w:rPr>
        <w:t>/</w:t>
      </w:r>
      <w:proofErr w:type="spellStart"/>
      <w:r w:rsidRPr="00FD3087">
        <w:rPr>
          <w:rFonts w:ascii="Arial" w:hAnsi="Arial" w:cs="Arial"/>
          <w:lang w:val="en-GB"/>
        </w:rPr>
        <w:t>MySimpleVive_PawnCharacter</w:t>
      </w:r>
      <w:proofErr w:type="spellEnd"/>
      <w:r w:rsidRPr="00FD3087">
        <w:rPr>
          <w:rFonts w:ascii="Arial" w:hAnsi="Arial" w:cs="Arial"/>
          <w:lang w:val="en-GB"/>
        </w:rPr>
        <w:t>.</w:t>
      </w:r>
    </w:p>
    <w:p w:rsidR="00377CFC" w:rsidRPr="00FD3087" w:rsidRDefault="00377CFC" w:rsidP="00F0430D">
      <w:pPr>
        <w:pStyle w:val="BodyText"/>
        <w:spacing w:line="240" w:lineRule="auto"/>
        <w:rPr>
          <w:rFonts w:ascii="Arial" w:hAnsi="Arial" w:cs="Arial"/>
          <w:noProof/>
          <w:lang w:val="en-GB" w:eastAsia="en-GB"/>
        </w:rPr>
      </w:pPr>
      <w:r w:rsidRPr="00FD3087">
        <w:rPr>
          <w:rFonts w:ascii="Arial" w:hAnsi="Arial" w:cs="Arial"/>
          <w:noProof/>
          <w:lang w:val="en-GB" w:eastAsia="en-GB"/>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57805" w:rsidRPr="00E20243" w:rsidRDefault="00457805" w:rsidP="00377CFC">
                            <w:pPr>
                              <w:pStyle w:val="Caption"/>
                              <w:spacing w:after="0"/>
                              <w:rPr>
                                <w:rFonts w:ascii="Times New Roman" w:hAnsi="Times New Roman"/>
                                <w:noProof/>
                                <w:szCs w:val="20"/>
                              </w:rPr>
                            </w:pPr>
                            <w:bookmarkStart w:id="101"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457805" w:rsidRPr="00E20243" w:rsidRDefault="00457805" w:rsidP="00377CFC">
                      <w:pPr>
                        <w:pStyle w:val="Caption"/>
                        <w:spacing w:after="0"/>
                        <w:rPr>
                          <w:rFonts w:ascii="Times New Roman" w:hAnsi="Times New Roman"/>
                          <w:noProof/>
                          <w:szCs w:val="20"/>
                        </w:rPr>
                      </w:pPr>
                      <w:bookmarkStart w:id="102"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102"/>
                    </w:p>
                  </w:txbxContent>
                </v:textbox>
                <w10:wrap type="tight" anchorx="margin"/>
              </v:shape>
            </w:pict>
          </mc:Fallback>
        </mc:AlternateContent>
      </w:r>
      <w:r w:rsidRPr="00FD3087">
        <w:rPr>
          <w:rFonts w:ascii="Arial" w:hAnsi="Arial" w:cs="Arial"/>
          <w:noProof/>
          <w:lang w:val="en-GB" w:eastAsia="en-GB"/>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BodyText"/>
        <w:rPr>
          <w:rFonts w:ascii="Arial" w:hAnsi="Arial" w:cs="Arial"/>
          <w:lang w:val="en-GB"/>
        </w:rPr>
      </w:pPr>
      <w:r w:rsidRPr="00FD3087">
        <w:rPr>
          <w:rFonts w:ascii="Arial" w:hAnsi="Arial" w:cs="Arial"/>
          <w:lang w:val="en-GB"/>
        </w:rPr>
        <w:t xml:space="preserve">First the walking in place needs to be activated, we used the grip button to activate it. (this is done as well for the Left </w:t>
      </w:r>
      <w:proofErr w:type="spellStart"/>
      <w:r w:rsidRPr="00FD3087">
        <w:rPr>
          <w:rFonts w:ascii="Arial" w:hAnsi="Arial" w:cs="Arial"/>
          <w:lang w:val="en-GB"/>
        </w:rPr>
        <w:t>MotionController</w:t>
      </w:r>
      <w:proofErr w:type="spellEnd"/>
      <w:r w:rsidRPr="00FD3087">
        <w:rPr>
          <w:rFonts w:ascii="Arial" w:hAnsi="Arial" w:cs="Arial"/>
          <w:lang w:val="en-GB"/>
        </w:rPr>
        <w:t>.</w:t>
      </w:r>
    </w:p>
    <w:p w:rsidR="00377CFC" w:rsidRPr="00FD3087" w:rsidRDefault="00377CFC" w:rsidP="00F0430D">
      <w:pPr>
        <w:pStyle w:val="BodyText"/>
        <w:spacing w:line="240" w:lineRule="auto"/>
        <w:rPr>
          <w:rFonts w:ascii="Arial" w:hAnsi="Arial" w:cs="Arial"/>
        </w:rPr>
      </w:pPr>
      <w:r w:rsidRPr="00FD3087">
        <w:rPr>
          <w:rFonts w:ascii="Arial" w:hAnsi="Arial" w:cs="Arial"/>
          <w:noProof/>
          <w:lang w:val="en-GB" w:eastAsia="en-GB"/>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57805" w:rsidRPr="00E27651" w:rsidRDefault="00457805" w:rsidP="00377CFC">
                            <w:pPr>
                              <w:pStyle w:val="Caption"/>
                              <w:rPr>
                                <w:rFonts w:ascii="Times New Roman" w:hAnsi="Times New Roman"/>
                                <w:noProof/>
                                <w:szCs w:val="20"/>
                              </w:rPr>
                            </w:pPr>
                            <w:bookmarkStart w:id="103"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457805" w:rsidRPr="00E27651" w:rsidRDefault="00457805" w:rsidP="00377CFC">
                      <w:pPr>
                        <w:pStyle w:val="Caption"/>
                        <w:rPr>
                          <w:rFonts w:ascii="Times New Roman" w:hAnsi="Times New Roman"/>
                          <w:noProof/>
                          <w:szCs w:val="20"/>
                        </w:rPr>
                      </w:pPr>
                      <w:bookmarkStart w:id="104"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104"/>
                    </w:p>
                  </w:txbxContent>
                </v:textbox>
                <w10:wrap type="tight" anchorx="margin"/>
              </v:shape>
            </w:pict>
          </mc:Fallback>
        </mc:AlternateContent>
      </w:r>
      <w:r w:rsidRPr="00FD3087">
        <w:rPr>
          <w:rFonts w:ascii="Arial" w:hAnsi="Arial" w:cs="Arial"/>
          <w:noProof/>
          <w:lang w:val="en-GB" w:eastAsia="en-GB"/>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BodyText"/>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en-GB" w:eastAsia="en-GB"/>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Caption"/>
        <w:jc w:val="both"/>
        <w:rPr>
          <w:rFonts w:cs="Arial"/>
          <w:b/>
          <w:color w:val="auto"/>
          <w:spacing w:val="-10"/>
          <w:kern w:val="28"/>
          <w:sz w:val="24"/>
          <w:lang w:val="en-GB"/>
        </w:rPr>
      </w:pPr>
      <w:bookmarkStart w:id="105"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105"/>
    </w:p>
    <w:p w:rsidR="00377CFC" w:rsidRPr="00FD3087" w:rsidRDefault="00377CFC" w:rsidP="00F0430D">
      <w:pPr>
        <w:pStyle w:val="BodyText"/>
        <w:rPr>
          <w:rFonts w:ascii="Arial" w:hAnsi="Arial" w:cs="Arial"/>
          <w:lang w:val="en-GB"/>
        </w:rPr>
      </w:pPr>
      <w:r w:rsidRPr="00FD3087">
        <w:rPr>
          <w:rFonts w:ascii="Arial" w:hAnsi="Arial" w:cs="Arial"/>
          <w:lang w:val="en-GB"/>
        </w:rPr>
        <w:t xml:space="preserve">We access the left Hand Position as well as the rotation and calculate the forward vector of the left Hand. We also need the Position of the Actor, that is the player’s current location, that we want to </w:t>
      </w:r>
      <w:proofErr w:type="spellStart"/>
      <w:r w:rsidRPr="00FD3087">
        <w:rPr>
          <w:rFonts w:ascii="Arial" w:hAnsi="Arial" w:cs="Arial"/>
          <w:lang w:val="en-GB"/>
        </w:rPr>
        <w:t>substract</w:t>
      </w:r>
      <w:proofErr w:type="spellEnd"/>
      <w:r w:rsidRPr="00FD3087">
        <w:rPr>
          <w:rFonts w:ascii="Arial" w:hAnsi="Arial" w:cs="Arial"/>
          <w:lang w:val="en-GB"/>
        </w:rPr>
        <w:t xml:space="preserve"> from the hand position, since we only want to move the position when the position of the controller is changed relative to the player’s location.</w:t>
      </w:r>
    </w:p>
    <w:p w:rsidR="00554D58" w:rsidRPr="00FD3087" w:rsidRDefault="00554D58" w:rsidP="00F0430D">
      <w:pPr>
        <w:pStyle w:val="BodyText"/>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en-GB" w:eastAsia="en-GB"/>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Caption"/>
        <w:jc w:val="both"/>
        <w:rPr>
          <w:rFonts w:cs="Arial"/>
          <w:b/>
          <w:color w:val="auto"/>
          <w:spacing w:val="-10"/>
          <w:kern w:val="28"/>
          <w:sz w:val="24"/>
          <w:lang w:val="en-GB"/>
        </w:rPr>
      </w:pPr>
      <w:bookmarkStart w:id="106"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106"/>
    </w:p>
    <w:p w:rsidR="00377CFC" w:rsidRPr="00FD3087" w:rsidRDefault="00377CFC" w:rsidP="00F0430D">
      <w:pPr>
        <w:pStyle w:val="BodyText"/>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BodyText"/>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BodyText"/>
        <w:rPr>
          <w:rFonts w:ascii="Arial" w:hAnsi="Arial" w:cs="Arial"/>
          <w:lang w:val="en-GB"/>
        </w:rPr>
      </w:pPr>
      <w:r w:rsidRPr="00FD3087">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Heading2"/>
        <w:numPr>
          <w:ilvl w:val="1"/>
          <w:numId w:val="30"/>
        </w:numPr>
        <w:ind w:left="578" w:hanging="578"/>
        <w:jc w:val="both"/>
        <w:rPr>
          <w:rFonts w:cs="Arial"/>
          <w:lang w:val="en-GB"/>
        </w:rPr>
      </w:pPr>
      <w:bookmarkStart w:id="107" w:name="_Toc472785487"/>
      <w:r w:rsidRPr="00FD3087">
        <w:rPr>
          <w:rFonts w:cs="Arial"/>
          <w:lang w:val="en-GB"/>
        </w:rPr>
        <w:lastRenderedPageBreak/>
        <w:t>Walking by Leaning</w:t>
      </w:r>
      <w:bookmarkEnd w:id="107"/>
    </w:p>
    <w:p w:rsidR="00670BA4" w:rsidRPr="00FD3087" w:rsidRDefault="00670BA4" w:rsidP="00F0430D">
      <w:pPr>
        <w:pStyle w:val="Heading3"/>
        <w:jc w:val="both"/>
        <w:rPr>
          <w:rFonts w:cs="Arial"/>
          <w:lang w:val="en-GB"/>
        </w:rPr>
      </w:pPr>
      <w:bookmarkStart w:id="108" w:name="_Toc472785488"/>
      <w:r w:rsidRPr="00FD3087">
        <w:rPr>
          <w:rFonts w:cs="Arial"/>
          <w:lang w:val="en-GB"/>
        </w:rPr>
        <w:t>Concept &amp; Ideas</w:t>
      </w:r>
      <w:bookmarkEnd w:id="108"/>
    </w:p>
    <w:p w:rsidR="00670BA4" w:rsidRPr="00FD3087" w:rsidRDefault="00670BA4" w:rsidP="00F0430D">
      <w:pPr>
        <w:pStyle w:val="BodyText"/>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ins w:id="109" w:author="Groux Marcel (s)" w:date="2017-01-22T13:41:00Z">
        <w:r w:rsidR="00406E09">
          <w:rPr>
            <w:rFonts w:ascii="Arial" w:hAnsi="Arial" w:cs="Arial"/>
            <w:lang w:val="en-GB"/>
          </w:rPr>
          <w:t xml:space="preserve"> [6]</w:t>
        </w:r>
      </w:ins>
      <w:r w:rsidRPr="00FD3087">
        <w:rPr>
          <w:rFonts w:ascii="Arial" w:hAnsi="Arial" w:cs="Arial"/>
          <w:lang w:val="en-GB"/>
        </w:rPr>
        <w:t>.</w:t>
      </w:r>
    </w:p>
    <w:p w:rsidR="00670BA4" w:rsidRPr="00FD3087" w:rsidRDefault="00670BA4" w:rsidP="00F0430D">
      <w:pPr>
        <w:pStyle w:val="BodyText"/>
        <w:rPr>
          <w:rFonts w:ascii="Arial" w:hAnsi="Arial" w:cs="Arial"/>
          <w:lang w:val="en-GB"/>
        </w:rPr>
      </w:pPr>
    </w:p>
    <w:p w:rsidR="00670BA4" w:rsidRPr="00FD3087" w:rsidRDefault="00670BA4" w:rsidP="00F0430D">
      <w:pPr>
        <w:pStyle w:val="BodyText"/>
        <w:keepNext/>
        <w:spacing w:before="0" w:line="240" w:lineRule="auto"/>
        <w:rPr>
          <w:rFonts w:ascii="Arial" w:hAnsi="Arial" w:cs="Arial"/>
          <w:lang w:val="en-GB"/>
        </w:rPr>
      </w:pPr>
      <w:r w:rsidRPr="00FD3087">
        <w:rPr>
          <w:rFonts w:ascii="Arial" w:hAnsi="Arial" w:cs="Arial"/>
          <w:noProof/>
          <w:lang w:val="en-GB" w:eastAsia="en-GB"/>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Caption"/>
        <w:jc w:val="both"/>
        <w:rPr>
          <w:rFonts w:cs="Arial"/>
          <w:color w:val="auto"/>
          <w:lang w:val="en-GB"/>
        </w:rPr>
      </w:pPr>
      <w:bookmarkStart w:id="110"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110"/>
    </w:p>
    <w:p w:rsidR="00670BA4" w:rsidRPr="00FD3087" w:rsidRDefault="00670BA4" w:rsidP="00F0430D">
      <w:pPr>
        <w:pStyle w:val="Heading3"/>
        <w:jc w:val="both"/>
        <w:rPr>
          <w:rFonts w:cs="Arial"/>
          <w:lang w:val="en-GB"/>
        </w:rPr>
      </w:pPr>
      <w:bookmarkStart w:id="111" w:name="_Toc472785489"/>
      <w:r w:rsidRPr="00FD3087">
        <w:rPr>
          <w:rFonts w:cs="Arial"/>
          <w:lang w:val="en-GB"/>
        </w:rPr>
        <w:t>Parameters</w:t>
      </w:r>
      <w:bookmarkEnd w:id="111"/>
    </w:p>
    <w:p w:rsidR="00670BA4" w:rsidRPr="00FD3087" w:rsidRDefault="00670BA4" w:rsidP="00F0430D">
      <w:pPr>
        <w:pStyle w:val="BodyText"/>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BodyText"/>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BodyText"/>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BodyText"/>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BodyText"/>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Heading3"/>
        <w:jc w:val="both"/>
        <w:rPr>
          <w:rFonts w:cs="Arial"/>
          <w:lang w:val="en-GB"/>
        </w:rPr>
      </w:pPr>
      <w:bookmarkStart w:id="112" w:name="_Toc472785490"/>
      <w:r w:rsidRPr="00FD3087">
        <w:rPr>
          <w:rFonts w:cs="Arial"/>
          <w:lang w:val="en-GB"/>
        </w:rPr>
        <w:t>Implementation</w:t>
      </w:r>
      <w:bookmarkEnd w:id="112"/>
    </w:p>
    <w:p w:rsidR="00670BA4" w:rsidRPr="00FD3087" w:rsidRDefault="00670BA4" w:rsidP="00F0430D">
      <w:pPr>
        <w:pStyle w:val="BodyText"/>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BodyText"/>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BodyText"/>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ins w:id="113" w:author="Groux Marcel (s)" w:date="2017-01-22T13:42:00Z">
        <w:r w:rsidR="00406E09">
          <w:rPr>
            <w:rFonts w:ascii="Arial" w:hAnsi="Arial" w:cs="Arial"/>
            <w:lang w:val="en-GB"/>
          </w:rPr>
          <w:t xml:space="preserve"> [6]</w:t>
        </w:r>
      </w:ins>
      <w:r w:rsidRPr="00FD3087">
        <w:rPr>
          <w:rFonts w:ascii="Arial" w:hAnsi="Arial" w:cs="Arial"/>
          <w:lang w:val="en-GB"/>
        </w:rPr>
        <w:t>.</w:t>
      </w:r>
      <w:r w:rsidR="00F0430D" w:rsidRPr="00FD3087">
        <w:rPr>
          <w:rFonts w:ascii="Arial" w:hAnsi="Arial" w:cs="Arial"/>
          <w:lang w:val="en-GB"/>
        </w:rPr>
        <w:t xml:space="preserve"> </w:t>
      </w:r>
      <w:r w:rsidRPr="00FD3087">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FD3087" w:rsidRDefault="00670BA4" w:rsidP="00F0430D">
      <w:pPr>
        <w:pStyle w:val="BodyText"/>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BodyText"/>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en-GB" w:eastAsia="en-GB"/>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Caption"/>
        <w:jc w:val="both"/>
        <w:rPr>
          <w:rFonts w:cs="Arial"/>
          <w:color w:val="auto"/>
          <w:lang w:val="en-GB"/>
        </w:rPr>
      </w:pPr>
      <w:bookmarkStart w:id="114"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114"/>
    </w:p>
    <w:p w:rsidR="00670BA4" w:rsidRPr="00FD3087" w:rsidRDefault="00670BA4" w:rsidP="00F0430D">
      <w:pPr>
        <w:pStyle w:val="BodyText"/>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en-GB" w:eastAsia="en-GB"/>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Caption"/>
        <w:jc w:val="both"/>
        <w:rPr>
          <w:rFonts w:cs="Arial"/>
          <w:color w:val="auto"/>
          <w:lang w:val="en-GB"/>
        </w:rPr>
      </w:pPr>
      <w:bookmarkStart w:id="115"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position Controllers and HMD</w:t>
      </w:r>
      <w:bookmarkEnd w:id="115"/>
    </w:p>
    <w:p w:rsidR="00670BA4" w:rsidRPr="00FD3087" w:rsidRDefault="00670BA4" w:rsidP="00F0430D">
      <w:pPr>
        <w:pStyle w:val="BodyText"/>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BodyText"/>
        <w:rPr>
          <w:rFonts w:ascii="Arial" w:hAnsi="Arial" w:cs="Arial"/>
          <w:lang w:val="en-GB"/>
        </w:rPr>
      </w:pPr>
    </w:p>
    <w:p w:rsidR="00F0430D" w:rsidRPr="00FD3087" w:rsidRDefault="00F0430D" w:rsidP="00F0430D">
      <w:pPr>
        <w:pStyle w:val="BodyText"/>
        <w:spacing w:line="240" w:lineRule="auto"/>
        <w:jc w:val="center"/>
        <w:rPr>
          <w:rFonts w:ascii="Arial" w:hAnsi="Arial" w:cs="Arial"/>
          <w:lang w:val="en-GB"/>
        </w:rPr>
      </w:pPr>
      <w:r w:rsidRPr="00FD3087">
        <w:rPr>
          <w:rFonts w:ascii="Arial" w:hAnsi="Arial" w:cs="Arial"/>
          <w:noProof/>
          <w:lang w:val="en-GB" w:eastAsia="en-GB"/>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Caption"/>
        <w:jc w:val="both"/>
        <w:rPr>
          <w:rFonts w:cs="Arial"/>
          <w:color w:val="auto"/>
          <w:lang w:val="en-GB"/>
        </w:rPr>
      </w:pPr>
      <w:bookmarkStart w:id="116"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116"/>
    </w:p>
    <w:p w:rsidR="00670BA4" w:rsidRPr="00FD3087" w:rsidRDefault="00670BA4" w:rsidP="00F0430D">
      <w:pPr>
        <w:pStyle w:val="BodyText"/>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Heading2"/>
        <w:numPr>
          <w:ilvl w:val="1"/>
          <w:numId w:val="30"/>
        </w:numPr>
        <w:ind w:left="578" w:hanging="578"/>
        <w:jc w:val="both"/>
        <w:rPr>
          <w:rFonts w:cs="Arial"/>
          <w:lang w:val="en-GB"/>
        </w:rPr>
      </w:pPr>
      <w:bookmarkStart w:id="117" w:name="_Toc472785491"/>
      <w:r w:rsidRPr="00FD3087">
        <w:rPr>
          <w:rFonts w:cs="Arial"/>
          <w:lang w:val="en-GB"/>
        </w:rPr>
        <w:lastRenderedPageBreak/>
        <w:t>Scaled Walking</w:t>
      </w:r>
      <w:bookmarkEnd w:id="117"/>
    </w:p>
    <w:p w:rsidR="007A1973" w:rsidRPr="00FD3087" w:rsidRDefault="007A1973" w:rsidP="00F0430D">
      <w:pPr>
        <w:pStyle w:val="Heading3"/>
        <w:jc w:val="both"/>
        <w:rPr>
          <w:rFonts w:cs="Arial"/>
          <w:lang w:val="en-GB"/>
        </w:rPr>
      </w:pPr>
      <w:bookmarkStart w:id="118" w:name="_Toc472785492"/>
      <w:r w:rsidRPr="00FD3087">
        <w:rPr>
          <w:rFonts w:cs="Arial"/>
          <w:lang w:val="en-GB"/>
        </w:rPr>
        <w:t>Concept &amp; Idea</w:t>
      </w:r>
      <w:bookmarkEnd w:id="118"/>
    </w:p>
    <w:p w:rsidR="007A1973" w:rsidRPr="00FD3087" w:rsidRDefault="007A1973" w:rsidP="00F0430D">
      <w:pPr>
        <w:pStyle w:val="BodyText"/>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BodyText"/>
        <w:rPr>
          <w:rFonts w:ascii="Arial" w:hAnsi="Arial" w:cs="Arial"/>
          <w:lang w:val="en-GB"/>
        </w:rPr>
      </w:pPr>
    </w:p>
    <w:p w:rsidR="007A1973" w:rsidRPr="00FD3087" w:rsidRDefault="007A1973" w:rsidP="00F0430D">
      <w:pPr>
        <w:pStyle w:val="BodyText"/>
        <w:keepNext/>
        <w:spacing w:before="0" w:line="240" w:lineRule="auto"/>
        <w:rPr>
          <w:rFonts w:ascii="Arial" w:hAnsi="Arial" w:cs="Arial"/>
          <w:lang w:val="en-GB"/>
        </w:rPr>
      </w:pPr>
      <w:r w:rsidRPr="00FD3087">
        <w:rPr>
          <w:rFonts w:ascii="Arial" w:hAnsi="Arial" w:cs="Arial"/>
          <w:noProof/>
          <w:lang w:val="en-GB" w:eastAsia="en-GB"/>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Caption"/>
        <w:jc w:val="both"/>
        <w:rPr>
          <w:rFonts w:cs="Arial"/>
          <w:color w:val="auto"/>
          <w:lang w:val="en-GB"/>
        </w:rPr>
      </w:pPr>
      <w:bookmarkStart w:id="119"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119"/>
    </w:p>
    <w:p w:rsidR="007A1973" w:rsidRPr="00FD3087" w:rsidRDefault="00667D8B" w:rsidP="00F0430D">
      <w:pPr>
        <w:pStyle w:val="Heading3"/>
        <w:jc w:val="both"/>
        <w:rPr>
          <w:rFonts w:cs="Arial"/>
          <w:lang w:val="en-GB"/>
        </w:rPr>
      </w:pPr>
      <w:bookmarkStart w:id="120" w:name="_Toc472785493"/>
      <w:r w:rsidRPr="00FD3087">
        <w:rPr>
          <w:rFonts w:cs="Arial"/>
          <w:lang w:val="en-GB"/>
        </w:rPr>
        <w:t>Parameters</w:t>
      </w:r>
      <w:bookmarkEnd w:id="120"/>
    </w:p>
    <w:p w:rsidR="00667D8B" w:rsidRPr="00FD3087" w:rsidRDefault="00667D8B" w:rsidP="00F0430D">
      <w:pPr>
        <w:pStyle w:val="BodyText"/>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BodyText"/>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BodyText"/>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Heading3"/>
        <w:jc w:val="both"/>
        <w:rPr>
          <w:rFonts w:cs="Arial"/>
          <w:lang w:val="en-GB"/>
        </w:rPr>
      </w:pPr>
      <w:bookmarkStart w:id="121" w:name="_Toc472785494"/>
      <w:r w:rsidRPr="00FD3087">
        <w:rPr>
          <w:rFonts w:cs="Arial"/>
          <w:lang w:val="en-GB"/>
        </w:rPr>
        <w:t>Implementation</w:t>
      </w:r>
      <w:bookmarkEnd w:id="121"/>
    </w:p>
    <w:p w:rsidR="00667D8B" w:rsidRPr="00FD3087" w:rsidRDefault="00667D8B" w:rsidP="00F0430D">
      <w:pPr>
        <w:pStyle w:val="BodyText"/>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BodyText"/>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BodyText"/>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BodyText"/>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BodyText"/>
        <w:rPr>
          <w:rFonts w:ascii="Arial" w:hAnsi="Arial" w:cs="Arial"/>
          <w:lang w:val="en-GB"/>
        </w:rPr>
      </w:pPr>
      <w:r w:rsidRPr="00FD3087">
        <w:rPr>
          <w:rFonts w:ascii="Arial" w:hAnsi="Arial" w:cs="Arial"/>
          <w:noProof/>
          <w:lang w:val="en-GB" w:eastAsia="en-GB"/>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57805" w:rsidRPr="009C7C48" w:rsidRDefault="00457805" w:rsidP="00667D8B">
                            <w:pPr>
                              <w:pStyle w:val="Caption"/>
                              <w:rPr>
                                <w:rFonts w:ascii="Times New Roman" w:hAnsi="Times New Roman"/>
                                <w:noProof/>
                                <w:szCs w:val="20"/>
                              </w:rPr>
                            </w:pPr>
                            <w:bookmarkStart w:id="122"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457805" w:rsidRPr="009C7C48" w:rsidRDefault="00457805" w:rsidP="00667D8B">
                      <w:pPr>
                        <w:pStyle w:val="Caption"/>
                        <w:rPr>
                          <w:rFonts w:ascii="Times New Roman" w:hAnsi="Times New Roman"/>
                          <w:noProof/>
                          <w:szCs w:val="20"/>
                        </w:rPr>
                      </w:pPr>
                      <w:bookmarkStart w:id="123"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123"/>
                    </w:p>
                  </w:txbxContent>
                </v:textbox>
                <w10:wrap type="tight"/>
              </v:shape>
            </w:pict>
          </mc:Fallback>
        </mc:AlternateContent>
      </w:r>
      <w:r w:rsidRPr="00FD3087">
        <w:rPr>
          <w:rFonts w:ascii="Arial" w:hAnsi="Arial" w:cs="Arial"/>
          <w:noProof/>
          <w:lang w:val="en-GB" w:eastAsia="en-GB"/>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BodyText"/>
        <w:rPr>
          <w:rFonts w:ascii="Arial" w:hAnsi="Arial" w:cs="Arial"/>
          <w:lang w:val="en-GB"/>
        </w:rPr>
      </w:pPr>
    </w:p>
    <w:p w:rsidR="007A1973" w:rsidRPr="002B13C4" w:rsidRDefault="007A1973" w:rsidP="00F0430D">
      <w:pPr>
        <w:pStyle w:val="Heading1"/>
        <w:jc w:val="both"/>
        <w:rPr>
          <w:rFonts w:cs="Arial"/>
          <w:lang w:val="en-GB"/>
        </w:rPr>
      </w:pPr>
      <w:bookmarkStart w:id="124" w:name="_Toc472785495"/>
      <w:r w:rsidRPr="002B13C4">
        <w:rPr>
          <w:rFonts w:cs="Arial"/>
          <w:lang w:val="en-GB"/>
        </w:rPr>
        <w:lastRenderedPageBreak/>
        <w:t>Testing</w:t>
      </w:r>
      <w:bookmarkEnd w:id="124"/>
    </w:p>
    <w:p w:rsidR="007A1973" w:rsidRPr="002B13C4" w:rsidRDefault="007A1973" w:rsidP="00F0430D">
      <w:pPr>
        <w:pStyle w:val="Heading2"/>
        <w:numPr>
          <w:ilvl w:val="1"/>
          <w:numId w:val="30"/>
        </w:numPr>
        <w:ind w:left="578" w:hanging="578"/>
        <w:jc w:val="both"/>
        <w:rPr>
          <w:rFonts w:cs="Arial"/>
          <w:lang w:val="en-GB"/>
        </w:rPr>
      </w:pPr>
      <w:bookmarkStart w:id="125" w:name="_Toc472785496"/>
      <w:r w:rsidRPr="002B13C4">
        <w:rPr>
          <w:rFonts w:cs="Arial"/>
          <w:lang w:val="en-GB"/>
        </w:rPr>
        <w:t>Introduction (Dominic)</w:t>
      </w:r>
      <w:bookmarkEnd w:id="125"/>
    </w:p>
    <w:p w:rsidR="007A1973" w:rsidRPr="00FD3087" w:rsidRDefault="00133150" w:rsidP="00F0430D">
      <w:pPr>
        <w:pStyle w:val="BodyText"/>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Heading2"/>
        <w:numPr>
          <w:ilvl w:val="1"/>
          <w:numId w:val="30"/>
        </w:numPr>
        <w:ind w:left="578" w:hanging="578"/>
        <w:jc w:val="both"/>
        <w:rPr>
          <w:rFonts w:cs="Arial"/>
          <w:lang w:val="en-GB"/>
        </w:rPr>
      </w:pPr>
      <w:bookmarkStart w:id="126" w:name="_Toc472785497"/>
      <w:r w:rsidRPr="00FD3087">
        <w:rPr>
          <w:rFonts w:cs="Arial"/>
          <w:lang w:val="en-GB"/>
        </w:rPr>
        <w:t>Testing S</w:t>
      </w:r>
      <w:r w:rsidR="00E60B3D" w:rsidRPr="00FD3087">
        <w:rPr>
          <w:rFonts w:cs="Arial"/>
          <w:lang w:val="en-GB"/>
        </w:rPr>
        <w:t>c</w:t>
      </w:r>
      <w:r w:rsidRPr="00FD3087">
        <w:rPr>
          <w:rFonts w:cs="Arial"/>
          <w:lang w:val="en-GB"/>
        </w:rPr>
        <w:t>enario</w:t>
      </w:r>
      <w:bookmarkEnd w:id="126"/>
    </w:p>
    <w:p w:rsidR="005D7CBF" w:rsidRDefault="004B60A0" w:rsidP="00F0430D">
      <w:pPr>
        <w:pStyle w:val="BodyText"/>
        <w:rPr>
          <w:ins w:id="127" w:author="Groux Marcel (s)" w:date="2017-01-22T14:21:00Z"/>
          <w:rFonts w:ascii="Arial" w:hAnsi="Arial" w:cs="Arial"/>
          <w:lang w:val="en-GB"/>
        </w:rPr>
      </w:pPr>
      <w:r w:rsidRPr="00FD3087">
        <w:rPr>
          <w:rFonts w:ascii="Arial" w:hAnsi="Arial" w:cs="Arial"/>
          <w:lang w:val="en-GB"/>
        </w:rPr>
        <w:t xml:space="preserve">The tests were hold on three different days with a total of fourteen participants. Each test was divided into five different parts (VR-Experience, Ease of Learning, Pick &amp; Place, </w:t>
      </w:r>
      <w:proofErr w:type="spellStart"/>
      <w:r w:rsidRPr="00FD3087">
        <w:rPr>
          <w:rFonts w:ascii="Arial" w:hAnsi="Arial" w:cs="Arial"/>
          <w:lang w:val="en-GB"/>
        </w:rPr>
        <w:t>Jump’n’Run</w:t>
      </w:r>
      <w:proofErr w:type="spellEnd"/>
      <w:r w:rsidRPr="00FD3087">
        <w:rPr>
          <w:rFonts w:ascii="Arial" w:hAnsi="Arial" w:cs="Arial"/>
          <w:lang w:val="en-GB"/>
        </w:rPr>
        <w:t xml:space="preserve">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0F2D2C" w:rsidRPr="00FD3087" w:rsidDel="000F2D2C" w:rsidRDefault="003D326E" w:rsidP="00F0430D">
      <w:pPr>
        <w:pStyle w:val="BodyText"/>
        <w:rPr>
          <w:del w:id="128" w:author="Groux Marcel (s)" w:date="2017-01-22T14:30:00Z"/>
          <w:rFonts w:ascii="Arial" w:hAnsi="Arial" w:cs="Arial"/>
          <w:lang w:val="en-GB"/>
        </w:rPr>
      </w:pPr>
      <w:ins w:id="129" w:author="Groux Marcel (s)" w:date="2017-01-22T14:21:00Z">
        <w:r>
          <w:rPr>
            <w:rFonts w:ascii="Arial" w:hAnsi="Arial" w:cs="Arial"/>
            <w:lang w:val="en-GB"/>
          </w:rPr>
          <w:t xml:space="preserve">The </w:t>
        </w:r>
      </w:ins>
      <w:ins w:id="130" w:author="Groux Marcel (s)" w:date="2017-01-22T14:30:00Z">
        <w:r w:rsidR="000F2D2C">
          <w:rPr>
            <w:rFonts w:ascii="Arial" w:hAnsi="Arial" w:cs="Arial"/>
            <w:lang w:val="en-GB"/>
          </w:rPr>
          <w:t xml:space="preserve">HTC </w:t>
        </w:r>
        <w:proofErr w:type="spellStart"/>
        <w:r w:rsidR="000F2D2C">
          <w:rPr>
            <w:rFonts w:ascii="Arial" w:hAnsi="Arial" w:cs="Arial"/>
            <w:lang w:val="en-GB"/>
          </w:rPr>
          <w:t>Vive</w:t>
        </w:r>
        <w:proofErr w:type="spellEnd"/>
        <w:r w:rsidR="000F2D2C">
          <w:rPr>
            <w:rFonts w:ascii="Arial" w:hAnsi="Arial" w:cs="Arial"/>
            <w:lang w:val="en-GB"/>
          </w:rPr>
          <w:t xml:space="preserve"> </w:t>
        </w:r>
      </w:ins>
      <w:ins w:id="131" w:author="Groux Marcel (s)" w:date="2017-01-22T14:21:00Z">
        <w:r>
          <w:rPr>
            <w:rFonts w:ascii="Arial" w:hAnsi="Arial" w:cs="Arial"/>
            <w:lang w:val="en-GB"/>
          </w:rPr>
          <w:t>setup that we used consisted always of a walking navigation mode</w:t>
        </w:r>
      </w:ins>
      <w:ins w:id="132" w:author="Groux Marcel (s)" w:date="2017-01-22T14:23:00Z">
        <w:r w:rsidR="000F2D2C">
          <w:rPr>
            <w:rFonts w:ascii="Arial" w:hAnsi="Arial" w:cs="Arial"/>
            <w:lang w:val="en-GB"/>
          </w:rPr>
          <w:t xml:space="preserve"> [12]</w:t>
        </w:r>
      </w:ins>
      <w:ins w:id="133" w:author="Groux Marcel (s)" w:date="2017-01-22T14:21:00Z">
        <w:r w:rsidR="000F2D2C">
          <w:rPr>
            <w:rFonts w:ascii="Arial" w:hAnsi="Arial" w:cs="Arial"/>
            <w:lang w:val="en-GB"/>
          </w:rPr>
          <w:t>, that converted 1:1 from the real world to the virtual world, that was composited with the additional user mode.</w:t>
        </w:r>
      </w:ins>
      <w:ins w:id="134" w:author="Groux Marcel (s)" w:date="2017-01-22T14:31:00Z">
        <w:r w:rsidR="000F2D2C">
          <w:rPr>
            <w:rFonts w:ascii="Arial" w:hAnsi="Arial" w:cs="Arial"/>
            <w:lang w:val="en-GB"/>
          </w:rPr>
          <w:t xml:space="preserve"> The setup had an 3.5 m to 3.0 m </w:t>
        </w:r>
        <w:proofErr w:type="spellStart"/>
        <w:r w:rsidR="000F2D2C">
          <w:rPr>
            <w:rFonts w:ascii="Arial" w:hAnsi="Arial" w:cs="Arial"/>
            <w:lang w:val="en-GB"/>
          </w:rPr>
          <w:t>area.</w:t>
        </w:r>
      </w:ins>
    </w:p>
    <w:p w:rsidR="005D7CBF" w:rsidRPr="00FD3087" w:rsidRDefault="005D7CBF" w:rsidP="00F0430D">
      <w:pPr>
        <w:pStyle w:val="BodyText"/>
        <w:rPr>
          <w:rFonts w:ascii="Arial" w:hAnsi="Arial" w:cs="Arial"/>
          <w:lang w:val="en-GB"/>
        </w:rPr>
      </w:pPr>
      <w:r w:rsidRPr="00FD3087">
        <w:rPr>
          <w:rFonts w:ascii="Arial" w:hAnsi="Arial" w:cs="Arial"/>
          <w:lang w:val="en-GB"/>
        </w:rPr>
        <w:t>The</w:t>
      </w:r>
      <w:proofErr w:type="spellEnd"/>
      <w:r w:rsidRPr="00FD3087">
        <w:rPr>
          <w:rFonts w:ascii="Arial" w:hAnsi="Arial" w:cs="Arial"/>
          <w:lang w:val="en-GB"/>
        </w:rPr>
        <w:t xml:space="preserve"> test participants are divided into two groups based on their experience with virtual reality.</w:t>
      </w:r>
      <w:ins w:id="135" w:author="Groux Marcel (s)" w:date="2017-01-22T13:26:00Z">
        <w:r w:rsidR="000A1A13">
          <w:rPr>
            <w:rFonts w:ascii="Arial" w:hAnsi="Arial" w:cs="Arial"/>
            <w:lang w:val="en-GB"/>
          </w:rPr>
          <w:t xml:space="preserve"> Genders are ignored for this test</w:t>
        </w:r>
      </w:ins>
      <w:ins w:id="136" w:author="Groux Marcel (s)" w:date="2017-01-22T13:30:00Z">
        <w:r w:rsidR="008833D3">
          <w:rPr>
            <w:rFonts w:ascii="Arial" w:hAnsi="Arial" w:cs="Arial"/>
            <w:lang w:val="en-GB"/>
          </w:rPr>
          <w:t xml:space="preserve"> [</w:t>
        </w:r>
      </w:ins>
      <w:ins w:id="137" w:author="Groux Marcel (s)" w:date="2017-01-22T13:32:00Z">
        <w:r w:rsidR="008833D3">
          <w:rPr>
            <w:rFonts w:ascii="Arial" w:hAnsi="Arial" w:cs="Arial"/>
            <w:lang w:val="en-GB"/>
          </w:rPr>
          <w:t>2].</w:t>
        </w:r>
      </w:ins>
    </w:p>
    <w:p w:rsidR="007A1973" w:rsidRPr="00FD3087" w:rsidRDefault="007A1973" w:rsidP="00F0430D">
      <w:pPr>
        <w:pStyle w:val="Heading2"/>
        <w:numPr>
          <w:ilvl w:val="1"/>
          <w:numId w:val="30"/>
        </w:numPr>
        <w:ind w:left="578" w:hanging="578"/>
        <w:jc w:val="both"/>
        <w:rPr>
          <w:rFonts w:cs="Arial"/>
          <w:lang w:val="en-GB"/>
        </w:rPr>
      </w:pPr>
      <w:bookmarkStart w:id="138" w:name="_Toc472785498"/>
      <w:r w:rsidRPr="00FD3087">
        <w:rPr>
          <w:rFonts w:cs="Arial"/>
          <w:lang w:val="en-GB"/>
        </w:rPr>
        <w:t>Experience with Virtual Reality</w:t>
      </w:r>
      <w:bookmarkEnd w:id="138"/>
    </w:p>
    <w:p w:rsidR="005D7CBF" w:rsidRPr="00FD3087" w:rsidRDefault="007A1973" w:rsidP="00F0430D">
      <w:pPr>
        <w:pStyle w:val="BodyText"/>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Heading2"/>
        <w:numPr>
          <w:ilvl w:val="1"/>
          <w:numId w:val="30"/>
        </w:numPr>
        <w:ind w:left="578" w:hanging="578"/>
        <w:jc w:val="both"/>
        <w:rPr>
          <w:rFonts w:cs="Arial"/>
          <w:lang w:val="en-GB"/>
        </w:rPr>
      </w:pPr>
      <w:bookmarkStart w:id="139" w:name="_Toc472785499"/>
      <w:r w:rsidRPr="00FD3087">
        <w:rPr>
          <w:rFonts w:cs="Arial"/>
          <w:lang w:val="en-GB"/>
        </w:rPr>
        <w:t>Ease of Learning</w:t>
      </w:r>
      <w:bookmarkEnd w:id="139"/>
    </w:p>
    <w:p w:rsidR="007A1973" w:rsidRPr="00FD3087" w:rsidRDefault="007A1973" w:rsidP="00F0430D">
      <w:pPr>
        <w:pStyle w:val="BodyText"/>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BodyText"/>
        <w:keepNext/>
        <w:spacing w:line="240" w:lineRule="auto"/>
        <w:rPr>
          <w:rFonts w:ascii="Arial" w:hAnsi="Arial" w:cs="Arial"/>
        </w:rPr>
      </w:pPr>
      <w:r w:rsidRPr="002B13C4">
        <w:rPr>
          <w:rFonts w:ascii="Arial" w:hAnsi="Arial" w:cs="Arial"/>
          <w:noProof/>
          <w:color w:val="FF0000"/>
          <w:lang w:val="en-GB" w:eastAsia="en-GB"/>
        </w:rPr>
        <w:lastRenderedPageBreak/>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Caption"/>
        <w:jc w:val="both"/>
        <w:rPr>
          <w:rFonts w:cs="Arial"/>
          <w:color w:val="FF0000"/>
          <w:lang w:val="en-GB"/>
        </w:rPr>
      </w:pPr>
      <w:bookmarkStart w:id="140"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Ease of Learning</w:t>
      </w:r>
      <w:bookmarkEnd w:id="140"/>
    </w:p>
    <w:p w:rsidR="007A1973" w:rsidRPr="002B13C4" w:rsidRDefault="007A1973" w:rsidP="00F0430D">
      <w:pPr>
        <w:pStyle w:val="Heading3"/>
        <w:jc w:val="both"/>
        <w:rPr>
          <w:rFonts w:cs="Arial"/>
          <w:lang w:val="en-GB"/>
        </w:rPr>
      </w:pPr>
      <w:bookmarkStart w:id="141" w:name="_Toc472785500"/>
      <w:r w:rsidRPr="002B13C4">
        <w:rPr>
          <w:rFonts w:cs="Arial"/>
          <w:lang w:val="en-GB"/>
        </w:rPr>
        <w:t>Teleport</w:t>
      </w:r>
      <w:bookmarkEnd w:id="141"/>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en-GB" w:eastAsia="en-GB"/>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Caption"/>
        <w:jc w:val="both"/>
        <w:rPr>
          <w:rFonts w:cs="Arial"/>
          <w:lang w:val="en-GB"/>
        </w:rPr>
      </w:pPr>
      <w:bookmarkStart w:id="142" w:name="_Toc472790113"/>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w:t>
      </w:r>
      <w:proofErr w:type="spellStart"/>
      <w:r w:rsidRPr="002B13C4">
        <w:rPr>
          <w:rFonts w:cs="Arial"/>
          <w:lang w:val="en-GB"/>
        </w:rPr>
        <w:t>EoL</w:t>
      </w:r>
      <w:proofErr w:type="spellEnd"/>
      <w:r w:rsidRPr="002B13C4">
        <w:rPr>
          <w:rFonts w:cs="Arial"/>
          <w:lang w:val="en-GB"/>
        </w:rPr>
        <w:t xml:space="preserve"> Teleport</w:t>
      </w:r>
      <w:bookmarkEnd w:id="142"/>
    </w:p>
    <w:p w:rsidR="007A1973" w:rsidRPr="004E7AC7" w:rsidRDefault="00BE6BE9" w:rsidP="00F0430D">
      <w:pPr>
        <w:pStyle w:val="BodyText"/>
        <w:rPr>
          <w:rFonts w:ascii="Arial" w:hAnsi="Arial" w:cs="Arial"/>
          <w:lang w:val="en-GB"/>
        </w:rPr>
      </w:pPr>
      <w:r w:rsidRPr="004E7AC7">
        <w:rPr>
          <w:rFonts w:ascii="Arial" w:hAnsi="Arial" w:cs="Arial"/>
          <w:lang w:val="en-GB"/>
        </w:rPr>
        <w:t xml:space="preserve">As seen in the charts the average learning time for the experienced and inexperienced participants is approximately the same. </w:t>
      </w:r>
      <w:r w:rsidR="005C2B6B" w:rsidRPr="004E7AC7">
        <w:rPr>
          <w:rFonts w:ascii="Arial" w:hAnsi="Arial" w:cs="Arial"/>
          <w:lang w:val="en-GB"/>
        </w:rPr>
        <w:t>However</w:t>
      </w:r>
      <w:r w:rsidR="00825563" w:rsidRPr="004E7AC7">
        <w:rPr>
          <w:rFonts w:ascii="Arial" w:hAnsi="Arial" w:cs="Arial"/>
          <w:lang w:val="en-GB"/>
        </w:rPr>
        <w:t>,</w:t>
      </w:r>
      <w:r w:rsidR="005C2B6B" w:rsidRPr="004E7AC7">
        <w:rPr>
          <w:rFonts w:ascii="Arial" w:hAnsi="Arial" w:cs="Arial"/>
          <w:lang w:val="en-GB"/>
        </w:rPr>
        <w:t xml:space="preserve"> t</w:t>
      </w:r>
      <w:r w:rsidR="004E7AC7" w:rsidRPr="004E7AC7">
        <w:rPr>
          <w:rFonts w:ascii="Arial" w:hAnsi="Arial" w:cs="Arial"/>
          <w:lang w:val="en-GB"/>
        </w:rPr>
        <w:t>he times of the inexperienced are</w:t>
      </w:r>
      <w:r w:rsidR="005C2B6B" w:rsidRPr="004E7AC7">
        <w:rPr>
          <w:rFonts w:ascii="Arial" w:hAnsi="Arial" w:cs="Arial"/>
          <w:lang w:val="en-GB"/>
        </w:rPr>
        <w:t xml:space="preserve"> closer to the average than the times of the experienced participants.</w:t>
      </w:r>
    </w:p>
    <w:p w:rsidR="007A1973" w:rsidRPr="002B13C4" w:rsidRDefault="007A1973" w:rsidP="00F0430D">
      <w:pPr>
        <w:pStyle w:val="Heading3"/>
        <w:jc w:val="both"/>
        <w:rPr>
          <w:rFonts w:cs="Arial"/>
          <w:lang w:val="en-GB"/>
        </w:rPr>
      </w:pPr>
      <w:bookmarkStart w:id="143" w:name="_Toc472785501"/>
      <w:r w:rsidRPr="002B13C4">
        <w:rPr>
          <w:rFonts w:cs="Arial"/>
          <w:lang w:val="en-GB"/>
        </w:rPr>
        <w:lastRenderedPageBreak/>
        <w:t>Jumping</w:t>
      </w:r>
      <w:bookmarkEnd w:id="143"/>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en-GB" w:eastAsia="en-GB"/>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Caption"/>
        <w:jc w:val="both"/>
        <w:rPr>
          <w:rFonts w:cs="Arial"/>
          <w:lang w:val="en-GB"/>
        </w:rPr>
      </w:pPr>
      <w:bookmarkStart w:id="144" w:name="_Toc472790114"/>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w:t>
      </w:r>
      <w:proofErr w:type="spellStart"/>
      <w:r w:rsidRPr="002B13C4">
        <w:rPr>
          <w:rFonts w:cs="Arial"/>
          <w:lang w:val="en-GB"/>
        </w:rPr>
        <w:t>EoL</w:t>
      </w:r>
      <w:proofErr w:type="spellEnd"/>
      <w:r w:rsidRPr="002B13C4">
        <w:rPr>
          <w:rFonts w:cs="Arial"/>
          <w:lang w:val="en-GB"/>
        </w:rPr>
        <w:t xml:space="preserve"> Jumping</w:t>
      </w:r>
      <w:bookmarkEnd w:id="144"/>
    </w:p>
    <w:p w:rsidR="007A1973" w:rsidRPr="004E7AC7" w:rsidRDefault="00BE6BE9" w:rsidP="00F0430D">
      <w:pPr>
        <w:pStyle w:val="BodyText"/>
        <w:rPr>
          <w:rFonts w:ascii="Arial" w:hAnsi="Arial" w:cs="Arial"/>
          <w:lang w:val="en-GB"/>
        </w:rPr>
      </w:pPr>
      <w:r w:rsidRPr="004E7AC7">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Heading3"/>
        <w:jc w:val="both"/>
        <w:rPr>
          <w:rFonts w:cs="Arial"/>
          <w:lang w:val="en-GB"/>
        </w:rPr>
      </w:pPr>
      <w:bookmarkStart w:id="145" w:name="_Toc472785502"/>
      <w:r w:rsidRPr="002B13C4">
        <w:rPr>
          <w:rFonts w:cs="Arial"/>
          <w:lang w:val="en-GB"/>
        </w:rPr>
        <w:t>Walking in Place</w:t>
      </w:r>
      <w:bookmarkEnd w:id="145"/>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en-GB" w:eastAsia="en-GB"/>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Caption"/>
        <w:jc w:val="both"/>
        <w:rPr>
          <w:rFonts w:cs="Arial"/>
          <w:lang w:val="en-GB"/>
        </w:rPr>
      </w:pPr>
      <w:bookmarkStart w:id="146" w:name="_Toc472790115"/>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w:t>
      </w:r>
      <w:proofErr w:type="spellStart"/>
      <w:r w:rsidRPr="002B13C4">
        <w:rPr>
          <w:rFonts w:cs="Arial"/>
          <w:lang w:val="en-GB"/>
        </w:rPr>
        <w:t>EoL</w:t>
      </w:r>
      <w:proofErr w:type="spellEnd"/>
      <w:r w:rsidRPr="002B13C4">
        <w:rPr>
          <w:rFonts w:cs="Arial"/>
          <w:lang w:val="en-GB"/>
        </w:rPr>
        <w:t xml:space="preserve"> Walking in Place</w:t>
      </w:r>
      <w:bookmarkEnd w:id="146"/>
    </w:p>
    <w:p w:rsidR="007A1973" w:rsidRPr="004E7AC7" w:rsidRDefault="005D7CBF" w:rsidP="00F0430D">
      <w:pPr>
        <w:pStyle w:val="BodyText"/>
        <w:rPr>
          <w:rFonts w:ascii="Arial" w:hAnsi="Arial" w:cs="Arial"/>
          <w:lang w:val="en-GB"/>
        </w:rPr>
      </w:pPr>
      <w:r w:rsidRPr="004E7AC7">
        <w:rPr>
          <w:rFonts w:ascii="Arial" w:hAnsi="Arial" w:cs="Arial"/>
          <w:lang w:val="en-GB"/>
        </w:rPr>
        <w:t>Comparing both charts it is interesting to see that there is no significant difference</w:t>
      </w:r>
      <w:r w:rsidR="00825563" w:rsidRPr="004E7AC7">
        <w:rPr>
          <w:rFonts w:ascii="Arial" w:hAnsi="Arial" w:cs="Arial"/>
          <w:lang w:val="en-GB"/>
        </w:rPr>
        <w:t xml:space="preserve"> between the two testing groups except for two participants of the experienced group spiking either with a low or a higher time.</w:t>
      </w:r>
    </w:p>
    <w:p w:rsidR="007A1973" w:rsidRPr="002B13C4" w:rsidRDefault="007A1973" w:rsidP="00F0430D">
      <w:pPr>
        <w:pStyle w:val="Heading3"/>
        <w:jc w:val="both"/>
        <w:rPr>
          <w:rFonts w:cs="Arial"/>
          <w:lang w:val="en-GB"/>
        </w:rPr>
      </w:pPr>
      <w:bookmarkStart w:id="147" w:name="_Toc472785503"/>
      <w:r w:rsidRPr="002B13C4">
        <w:rPr>
          <w:rFonts w:cs="Arial"/>
          <w:lang w:val="en-GB"/>
        </w:rPr>
        <w:lastRenderedPageBreak/>
        <w:t>Walking by Leaning</w:t>
      </w:r>
      <w:bookmarkEnd w:id="147"/>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en-GB" w:eastAsia="en-GB"/>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Caption"/>
        <w:jc w:val="both"/>
        <w:rPr>
          <w:rFonts w:cs="Arial"/>
          <w:lang w:val="en-GB"/>
        </w:rPr>
      </w:pPr>
      <w:bookmarkStart w:id="148" w:name="_Toc472790116"/>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w:t>
      </w:r>
      <w:proofErr w:type="spellStart"/>
      <w:r w:rsidRPr="002B13C4">
        <w:rPr>
          <w:rFonts w:cs="Arial"/>
          <w:lang w:val="en-GB"/>
        </w:rPr>
        <w:t>EoL</w:t>
      </w:r>
      <w:proofErr w:type="spellEnd"/>
      <w:r w:rsidRPr="002B13C4">
        <w:rPr>
          <w:rFonts w:cs="Arial"/>
          <w:lang w:val="en-GB"/>
        </w:rPr>
        <w:t xml:space="preserve"> Walking by Leaning</w:t>
      </w:r>
      <w:bookmarkEnd w:id="148"/>
    </w:p>
    <w:p w:rsidR="007A1973" w:rsidRPr="004E7AC7" w:rsidRDefault="005D7CBF" w:rsidP="00F0430D">
      <w:pPr>
        <w:pStyle w:val="BodyText"/>
        <w:rPr>
          <w:rFonts w:ascii="Arial" w:hAnsi="Arial" w:cs="Arial"/>
          <w:lang w:val="en-GB"/>
        </w:rPr>
      </w:pPr>
      <w:r w:rsidRPr="004E7AC7">
        <w:rPr>
          <w:rFonts w:ascii="Arial" w:hAnsi="Arial" w:cs="Arial"/>
          <w:lang w:val="en-GB"/>
        </w:rPr>
        <w:t xml:space="preserve">The average time of </w:t>
      </w:r>
      <w:r w:rsidR="00825563" w:rsidRPr="004E7AC7">
        <w:rPr>
          <w:rFonts w:ascii="Arial" w:hAnsi="Arial" w:cs="Arial"/>
          <w:lang w:val="en-GB"/>
        </w:rPr>
        <w:t>learning</w:t>
      </w:r>
      <w:r w:rsidRPr="004E7AC7">
        <w:rPr>
          <w:rFonts w:ascii="Arial" w:hAnsi="Arial" w:cs="Arial"/>
          <w:lang w:val="en-GB"/>
        </w:rPr>
        <w:t xml:space="preserve"> of the participants is between 40 to 45 seconds, which is below our expectations.</w:t>
      </w:r>
      <w:r w:rsidR="00825563" w:rsidRPr="004E7AC7">
        <w:rPr>
          <w:rFonts w:ascii="Arial" w:hAnsi="Arial" w:cs="Arial"/>
          <w:lang w:val="en-GB"/>
        </w:rPr>
        <w:t xml:space="preserve"> However, without participant eight of the experienced group spiking off, the average of that group would be significantly below the one of the </w:t>
      </w:r>
      <w:r w:rsidR="004E7AC7" w:rsidRPr="004E7AC7">
        <w:rPr>
          <w:rFonts w:ascii="Arial" w:hAnsi="Arial" w:cs="Arial"/>
          <w:lang w:val="en-GB"/>
        </w:rPr>
        <w:t>in</w:t>
      </w:r>
      <w:r w:rsidR="00825563" w:rsidRPr="004E7AC7">
        <w:rPr>
          <w:rFonts w:ascii="Arial" w:hAnsi="Arial" w:cs="Arial"/>
          <w:lang w:val="en-GB"/>
        </w:rPr>
        <w:t>experienced group.</w:t>
      </w:r>
    </w:p>
    <w:p w:rsidR="007A1973" w:rsidRPr="002B13C4" w:rsidRDefault="007A1973" w:rsidP="00F0430D">
      <w:pPr>
        <w:pStyle w:val="Heading2"/>
        <w:numPr>
          <w:ilvl w:val="1"/>
          <w:numId w:val="30"/>
        </w:numPr>
        <w:ind w:left="578" w:hanging="578"/>
        <w:jc w:val="both"/>
        <w:rPr>
          <w:rFonts w:cs="Arial"/>
          <w:lang w:val="en-GB"/>
        </w:rPr>
      </w:pPr>
      <w:bookmarkStart w:id="149" w:name="_Toc472785505"/>
      <w:r w:rsidRPr="002B13C4">
        <w:rPr>
          <w:rFonts w:cs="Arial"/>
          <w:lang w:val="en-GB"/>
        </w:rPr>
        <w:t>Pick &amp; place</w:t>
      </w:r>
      <w:bookmarkEnd w:id="149"/>
    </w:p>
    <w:p w:rsidR="007A1973" w:rsidRPr="00FD3087" w:rsidRDefault="007A1973" w:rsidP="00F0430D">
      <w:pPr>
        <w:pStyle w:val="BodyText"/>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BodyText"/>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BodyText"/>
        <w:keepNext/>
        <w:spacing w:line="240" w:lineRule="auto"/>
        <w:rPr>
          <w:rFonts w:ascii="Arial" w:hAnsi="Arial" w:cs="Arial"/>
        </w:rPr>
      </w:pPr>
      <w:r w:rsidRPr="002B13C4">
        <w:rPr>
          <w:rFonts w:ascii="Arial" w:hAnsi="Arial" w:cs="Arial"/>
          <w:noProof/>
          <w:color w:val="FF0000"/>
          <w:lang w:val="en-GB" w:eastAsia="en-GB"/>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Caption"/>
        <w:jc w:val="both"/>
        <w:rPr>
          <w:rFonts w:cs="Arial"/>
          <w:color w:val="FF0000"/>
          <w:lang w:val="en-GB"/>
        </w:rPr>
      </w:pPr>
      <w:bookmarkStart w:id="150"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Pick &amp; Place</w:t>
      </w:r>
      <w:bookmarkEnd w:id="150"/>
    </w:p>
    <w:p w:rsidR="007A1973" w:rsidRPr="00FD3087" w:rsidRDefault="007A1973" w:rsidP="00F0430D">
      <w:pPr>
        <w:pStyle w:val="BodyText"/>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PlainTab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rPr>
                <w:rFonts w:ascii="Arial" w:hAnsi="Arial" w:cs="Arial"/>
                <w:b w:val="0"/>
                <w:lang w:val="en-GB"/>
              </w:rPr>
            </w:pPr>
            <w:r w:rsidRPr="00FD3087">
              <w:rPr>
                <w:rFonts w:ascii="Arial" w:hAnsi="Arial" w:cs="Arial"/>
                <w:b w:val="0"/>
                <w:lang w:val="en-GB"/>
              </w:rPr>
              <w:lastRenderedPageBreak/>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BodyText"/>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BodyText"/>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Caption"/>
        <w:rPr>
          <w:rFonts w:cs="Arial"/>
          <w:color w:val="00B050"/>
          <w:lang w:val="en-GB"/>
        </w:rPr>
      </w:pPr>
      <w:bookmarkStart w:id="151"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Expectations Pick&amp;Place</w:t>
      </w:r>
      <w:bookmarkEnd w:id="151"/>
    </w:p>
    <w:p w:rsidR="007A1973" w:rsidRPr="002B13C4" w:rsidRDefault="007A1973" w:rsidP="00F0430D">
      <w:pPr>
        <w:pStyle w:val="Heading3"/>
        <w:jc w:val="both"/>
        <w:rPr>
          <w:rFonts w:cs="Arial"/>
          <w:lang w:val="en-GB"/>
        </w:rPr>
      </w:pPr>
      <w:bookmarkStart w:id="152" w:name="_Toc472785506"/>
      <w:r w:rsidRPr="002B13C4">
        <w:rPr>
          <w:rFonts w:cs="Arial"/>
          <w:lang w:val="en-GB"/>
        </w:rPr>
        <w:t>Teleport</w:t>
      </w:r>
      <w:bookmarkEnd w:id="152"/>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en-GB" w:eastAsia="en-GB"/>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Caption"/>
        <w:jc w:val="both"/>
        <w:rPr>
          <w:rFonts w:cs="Arial"/>
          <w:color w:val="FF0000"/>
          <w:lang w:val="en-GB"/>
        </w:rPr>
      </w:pPr>
      <w:bookmarkStart w:id="153" w:name="_Toc472790117"/>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53"/>
    </w:p>
    <w:p w:rsidR="007A1973" w:rsidRPr="004E7AC7" w:rsidRDefault="006010E9" w:rsidP="00F0430D">
      <w:pPr>
        <w:pStyle w:val="BodyText"/>
        <w:rPr>
          <w:rFonts w:ascii="Arial" w:hAnsi="Arial" w:cs="Arial"/>
          <w:lang w:val="en-GB"/>
        </w:rPr>
      </w:pPr>
      <w:r w:rsidRPr="004E7AC7">
        <w:rPr>
          <w:rFonts w:ascii="Arial" w:hAnsi="Arial" w:cs="Arial"/>
          <w:lang w:val="en-GB"/>
        </w:rPr>
        <w:t xml:space="preserve">The </w:t>
      </w:r>
      <w:r w:rsidR="00E60B3D" w:rsidRPr="004E7AC7">
        <w:rPr>
          <w:rFonts w:ascii="Arial" w:hAnsi="Arial" w:cs="Arial"/>
          <w:lang w:val="en-GB"/>
        </w:rPr>
        <w:t>averages</w:t>
      </w:r>
      <w:r w:rsidRPr="004E7AC7">
        <w:rPr>
          <w:rFonts w:ascii="Arial" w:hAnsi="Arial" w:cs="Arial"/>
          <w:lang w:val="en-GB"/>
        </w:rPr>
        <w:t xml:space="preserve"> of the two groups are not comparable due to an outlier (participant 8, with VR exp</w:t>
      </w:r>
      <w:r w:rsidR="00E60B3D" w:rsidRPr="004E7AC7">
        <w:rPr>
          <w:rFonts w:ascii="Arial" w:hAnsi="Arial" w:cs="Arial"/>
          <w:lang w:val="en-GB"/>
        </w:rPr>
        <w:t>erience</w:t>
      </w:r>
      <w:r w:rsidRPr="004E7AC7">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E7AC7">
        <w:rPr>
          <w:rFonts w:ascii="Arial" w:hAnsi="Arial" w:cs="Arial"/>
          <w:lang w:val="en-GB"/>
        </w:rPr>
        <w:t>15</w:t>
      </w:r>
      <w:r w:rsidRPr="004E7AC7">
        <w:rPr>
          <w:rFonts w:ascii="Arial" w:hAnsi="Arial" w:cs="Arial"/>
          <w:lang w:val="en-GB"/>
        </w:rPr>
        <w:t xml:space="preserve"> seconds.</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en-GB" w:eastAsia="en-GB"/>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Caption"/>
        <w:jc w:val="both"/>
        <w:rPr>
          <w:rFonts w:cs="Arial"/>
          <w:color w:val="FF0000"/>
          <w:lang w:val="en-GB"/>
        </w:rPr>
      </w:pPr>
      <w:bookmarkStart w:id="154" w:name="_Toc472790118"/>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54"/>
    </w:p>
    <w:p w:rsidR="007A1973" w:rsidRPr="004E7AC7" w:rsidRDefault="006010E9" w:rsidP="00F0430D">
      <w:pPr>
        <w:pStyle w:val="BodyText"/>
        <w:spacing w:line="240" w:lineRule="auto"/>
        <w:rPr>
          <w:rFonts w:ascii="Arial" w:hAnsi="Arial" w:cs="Arial"/>
          <w:lang w:val="en-GB"/>
        </w:rPr>
      </w:pPr>
      <w:r w:rsidRPr="004E7AC7">
        <w:rPr>
          <w:rFonts w:ascii="Arial" w:hAnsi="Arial" w:cs="Arial"/>
          <w:lang w:val="en-GB"/>
        </w:rPr>
        <w:lastRenderedPageBreak/>
        <w:t xml:space="preserve">The average of both groups is slightly below / above one object, which is meeting our </w:t>
      </w:r>
      <w:r w:rsidR="00E60B3D" w:rsidRPr="004E7AC7">
        <w:rPr>
          <w:rFonts w:ascii="Arial" w:hAnsi="Arial" w:cs="Arial"/>
          <w:lang w:val="en-GB"/>
        </w:rPr>
        <w:t>expectations. Furthermore</w:t>
      </w:r>
      <w:r w:rsidRPr="004E7AC7">
        <w:rPr>
          <w:rFonts w:ascii="Arial" w:hAnsi="Arial" w:cs="Arial"/>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Heading3"/>
        <w:jc w:val="both"/>
        <w:rPr>
          <w:rFonts w:cs="Arial"/>
          <w:lang w:val="en-GB"/>
        </w:rPr>
      </w:pPr>
      <w:bookmarkStart w:id="155" w:name="_Toc472785507"/>
      <w:r w:rsidRPr="002B13C4">
        <w:rPr>
          <w:rFonts w:cs="Arial"/>
          <w:lang w:val="en-GB"/>
        </w:rPr>
        <w:t>Jumping</w:t>
      </w:r>
      <w:bookmarkEnd w:id="155"/>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en-GB" w:eastAsia="en-GB"/>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Caption"/>
        <w:jc w:val="both"/>
        <w:rPr>
          <w:rFonts w:cs="Arial"/>
          <w:color w:val="FF0000"/>
          <w:lang w:val="en-GB"/>
        </w:rPr>
      </w:pPr>
      <w:bookmarkStart w:id="156" w:name="_Toc472790119"/>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56"/>
    </w:p>
    <w:p w:rsidR="007A1973" w:rsidRPr="004E7AC7" w:rsidRDefault="00E60B3D" w:rsidP="00F0430D">
      <w:pPr>
        <w:pStyle w:val="BodyText"/>
        <w:rPr>
          <w:rFonts w:ascii="Arial" w:hAnsi="Arial" w:cs="Arial"/>
          <w:lang w:val="en-GB"/>
        </w:rPr>
      </w:pPr>
      <w:r w:rsidRPr="004E7AC7">
        <w:rPr>
          <w:rFonts w:ascii="Arial" w:hAnsi="Arial" w:cs="Arial"/>
          <w:lang w:val="en-GB"/>
        </w:rPr>
        <w:t xml:space="preserve">The averages of both groups are slightly above our expected time of 20 seconds. While the inexperienced participants are distributed </w:t>
      </w:r>
      <w:r w:rsidR="004E7AC7" w:rsidRPr="004E7AC7">
        <w:rPr>
          <w:rFonts w:ascii="Arial" w:hAnsi="Arial" w:cs="Arial"/>
          <w:lang w:val="en-GB"/>
        </w:rPr>
        <w:t>around</w:t>
      </w:r>
      <w:r w:rsidRPr="004E7AC7">
        <w:rPr>
          <w:rFonts w:ascii="Arial" w:hAnsi="Arial" w:cs="Arial"/>
          <w:lang w:val="en-GB"/>
        </w:rPr>
        <w:t xml:space="preserve"> the average, the majority of the experienced participants are below the average.</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en-GB" w:eastAsia="en-GB"/>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Caption"/>
        <w:jc w:val="both"/>
        <w:rPr>
          <w:rFonts w:cs="Arial"/>
          <w:color w:val="FF0000"/>
          <w:lang w:val="en-GB"/>
        </w:rPr>
      </w:pPr>
      <w:bookmarkStart w:id="157" w:name="_Toc472790120"/>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57"/>
    </w:p>
    <w:p w:rsidR="004E7AC7" w:rsidRPr="004E7AC7" w:rsidRDefault="001502DE" w:rsidP="00F0430D">
      <w:pPr>
        <w:pStyle w:val="BodyText"/>
        <w:spacing w:line="240" w:lineRule="auto"/>
        <w:rPr>
          <w:rFonts w:ascii="Arial" w:hAnsi="Arial" w:cs="Arial"/>
          <w:lang w:val="en-GB"/>
        </w:rPr>
      </w:pPr>
      <w:r w:rsidRPr="004E7AC7">
        <w:rPr>
          <w:rFonts w:ascii="Arial" w:hAnsi="Arial" w:cs="Arial"/>
          <w:lang w:val="en-GB"/>
        </w:rPr>
        <w:t>The average number of objects recognized for the inexperienced is slightly below our expectations. We think this is due to no</w:t>
      </w:r>
      <w:r w:rsidR="004E7AC7" w:rsidRPr="004E7AC7">
        <w:rPr>
          <w:rFonts w:ascii="Arial" w:hAnsi="Arial" w:cs="Arial"/>
          <w:lang w:val="en-GB"/>
        </w:rPr>
        <w:t>t</w:t>
      </w:r>
      <w:r w:rsidRPr="004E7AC7">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E7AC7">
        <w:rPr>
          <w:rFonts w:ascii="Arial" w:hAnsi="Arial" w:cs="Arial"/>
          <w:lang w:val="en-GB"/>
        </w:rPr>
        <w:t>ion by recognizing two objects.</w:t>
      </w:r>
    </w:p>
    <w:p w:rsidR="007A1973" w:rsidRPr="004E7AC7" w:rsidRDefault="001502DE" w:rsidP="00F0430D">
      <w:pPr>
        <w:pStyle w:val="BodyText"/>
        <w:spacing w:line="240" w:lineRule="auto"/>
        <w:rPr>
          <w:rFonts w:ascii="Arial" w:hAnsi="Arial" w:cs="Arial"/>
          <w:lang w:val="en-GB"/>
        </w:rPr>
      </w:pPr>
      <w:r w:rsidRPr="004E7AC7">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Heading3"/>
        <w:jc w:val="both"/>
        <w:rPr>
          <w:rFonts w:cs="Arial"/>
          <w:lang w:val="en-GB"/>
        </w:rPr>
      </w:pPr>
      <w:bookmarkStart w:id="158" w:name="_Toc472785508"/>
      <w:r w:rsidRPr="002B13C4">
        <w:rPr>
          <w:rFonts w:cs="Arial"/>
          <w:lang w:val="en-GB"/>
        </w:rPr>
        <w:lastRenderedPageBreak/>
        <w:t>Walking in Place</w:t>
      </w:r>
      <w:bookmarkEnd w:id="158"/>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en-GB" w:eastAsia="en-GB"/>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Caption"/>
        <w:jc w:val="both"/>
        <w:rPr>
          <w:rFonts w:cs="Arial"/>
          <w:color w:val="FF0000"/>
          <w:lang w:val="en-GB"/>
        </w:rPr>
      </w:pPr>
      <w:bookmarkStart w:id="159" w:name="_Toc472790121"/>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59"/>
    </w:p>
    <w:p w:rsidR="007A1973" w:rsidRPr="002A0C6B" w:rsidRDefault="00E60B3D" w:rsidP="00F0430D">
      <w:pPr>
        <w:pStyle w:val="BodyText"/>
        <w:rPr>
          <w:rFonts w:ascii="Arial" w:hAnsi="Arial" w:cs="Arial"/>
          <w:lang w:val="en-GB"/>
        </w:rPr>
      </w:pPr>
      <w:r w:rsidRPr="002A0C6B">
        <w:rPr>
          <w:rFonts w:ascii="Arial" w:hAnsi="Arial" w:cs="Arial"/>
          <w:lang w:val="en-GB"/>
        </w:rPr>
        <w:t xml:space="preserve">Both charts are more or less identical with the only difference being the difference between the </w:t>
      </w:r>
      <w:r w:rsidR="0095719D" w:rsidRPr="002A0C6B">
        <w:rPr>
          <w:rFonts w:ascii="Arial" w:hAnsi="Arial" w:cs="Arial"/>
          <w:lang w:val="en-GB"/>
        </w:rPr>
        <w:t>lowest and the fastest participants.</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en-GB" w:eastAsia="en-GB"/>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Caption"/>
        <w:jc w:val="both"/>
        <w:rPr>
          <w:rFonts w:cs="Arial"/>
          <w:color w:val="FF0000"/>
          <w:lang w:val="en-GB"/>
        </w:rPr>
      </w:pPr>
      <w:bookmarkStart w:id="160" w:name="_Toc472790122"/>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60"/>
    </w:p>
    <w:p w:rsidR="007A1973" w:rsidRPr="004E7AC7" w:rsidRDefault="001502DE" w:rsidP="00F0430D">
      <w:pPr>
        <w:pStyle w:val="BodyText"/>
        <w:rPr>
          <w:rFonts w:ascii="Arial" w:hAnsi="Arial" w:cs="Arial"/>
          <w:lang w:val="en-GB"/>
        </w:rPr>
      </w:pPr>
      <w:r w:rsidRPr="004E7AC7">
        <w:rPr>
          <w:rFonts w:ascii="Arial" w:hAnsi="Arial" w:cs="Arial"/>
          <w:lang w:val="en-GB"/>
        </w:rPr>
        <w:t>Surprisingly and in contrary to the faster navigation methods teleporting and jumping</w:t>
      </w:r>
      <w:r w:rsidR="004E7AC7" w:rsidRPr="004E7AC7">
        <w:rPr>
          <w:rFonts w:ascii="Arial" w:hAnsi="Arial" w:cs="Arial"/>
          <w:lang w:val="en-GB"/>
        </w:rPr>
        <w:t>,</w:t>
      </w:r>
      <w:r w:rsidRPr="004E7AC7">
        <w:rPr>
          <w:rFonts w:ascii="Arial" w:hAnsi="Arial" w:cs="Arial"/>
          <w:lang w:val="en-GB"/>
        </w:rPr>
        <w:t xml:space="preserve"> the inexperienced participants were able to recognize more objects on average than the experienced</w:t>
      </w:r>
      <w:r w:rsidR="005C2B6B" w:rsidRPr="004E7AC7">
        <w:rPr>
          <w:rFonts w:ascii="Arial" w:hAnsi="Arial" w:cs="Arial"/>
          <w:lang w:val="en-GB"/>
        </w:rPr>
        <w:t xml:space="preserve"> ones.</w:t>
      </w:r>
      <w:r w:rsidR="00825563" w:rsidRPr="004E7AC7">
        <w:rPr>
          <w:rFonts w:ascii="Arial" w:hAnsi="Arial" w:cs="Arial"/>
          <w:lang w:val="en-GB"/>
        </w:rPr>
        <w:t xml:space="preserve"> </w:t>
      </w:r>
    </w:p>
    <w:p w:rsidR="007A1973" w:rsidRPr="002B13C4" w:rsidRDefault="007A1973" w:rsidP="00F0430D">
      <w:pPr>
        <w:pStyle w:val="Heading3"/>
        <w:jc w:val="both"/>
        <w:rPr>
          <w:rFonts w:cs="Arial"/>
          <w:lang w:val="en-GB"/>
        </w:rPr>
      </w:pPr>
      <w:bookmarkStart w:id="161" w:name="_Toc472785509"/>
      <w:r w:rsidRPr="002B13C4">
        <w:rPr>
          <w:rFonts w:cs="Arial"/>
          <w:lang w:val="en-GB"/>
        </w:rPr>
        <w:lastRenderedPageBreak/>
        <w:t>Walking by Leaning</w:t>
      </w:r>
      <w:bookmarkEnd w:id="161"/>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en-GB" w:eastAsia="en-GB"/>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Caption"/>
        <w:jc w:val="both"/>
        <w:rPr>
          <w:rFonts w:cs="Arial"/>
          <w:color w:val="FF0000"/>
          <w:lang w:val="en-GB"/>
        </w:rPr>
      </w:pPr>
      <w:bookmarkStart w:id="162" w:name="_Toc472790123"/>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62"/>
    </w:p>
    <w:p w:rsidR="007A1973" w:rsidRPr="004E7AC7" w:rsidRDefault="0095719D" w:rsidP="00F0430D">
      <w:pPr>
        <w:pStyle w:val="BodyText"/>
        <w:rPr>
          <w:rFonts w:ascii="Arial" w:hAnsi="Arial" w:cs="Arial"/>
          <w:lang w:val="en-GB"/>
        </w:rPr>
      </w:pPr>
      <w:r w:rsidRPr="004E7AC7">
        <w:rPr>
          <w:rFonts w:ascii="Arial" w:hAnsi="Arial" w:cs="Arial"/>
          <w:lang w:val="en-GB"/>
        </w:rPr>
        <w:t xml:space="preserve">The averages of both charts are within two seconds from each other. While the experienced participants are distributed slightly </w:t>
      </w:r>
      <w:r w:rsidR="004E7AC7" w:rsidRPr="004E7AC7">
        <w:rPr>
          <w:rFonts w:ascii="Arial" w:hAnsi="Arial" w:cs="Arial"/>
          <w:lang w:val="en-GB"/>
        </w:rPr>
        <w:t>around</w:t>
      </w:r>
      <w:r w:rsidRPr="004E7AC7">
        <w:rPr>
          <w:rFonts w:ascii="Arial" w:hAnsi="Arial" w:cs="Arial"/>
          <w:lang w:val="en-GB"/>
        </w:rPr>
        <w:t xml:space="preserve"> the average the majority of the inexperienced participants are below the average.</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14:anchorId="3EB31C92" wp14:editId="785BF2F1">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en-GB" w:eastAsia="en-GB"/>
        </w:rPr>
        <w:drawing>
          <wp:inline distT="0" distB="0" distL="0" distR="0" wp14:anchorId="7A83F997" wp14:editId="340B0161">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Caption"/>
        <w:jc w:val="both"/>
        <w:rPr>
          <w:rFonts w:cs="Arial"/>
          <w:color w:val="FF0000"/>
          <w:lang w:val="en-GB"/>
        </w:rPr>
      </w:pPr>
      <w:bookmarkStart w:id="163" w:name="_Toc472790124"/>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63"/>
    </w:p>
    <w:p w:rsidR="00A816D9" w:rsidRPr="004E7AC7" w:rsidRDefault="0095719D" w:rsidP="00F0430D">
      <w:pPr>
        <w:pStyle w:val="BodyText"/>
        <w:rPr>
          <w:rFonts w:ascii="Arial" w:hAnsi="Arial" w:cs="Arial"/>
          <w:lang w:val="en-GB"/>
        </w:rPr>
      </w:pPr>
      <w:r w:rsidRPr="004E7AC7">
        <w:rPr>
          <w:rFonts w:ascii="Arial" w:hAnsi="Arial" w:cs="Arial"/>
          <w:lang w:val="en-GB"/>
        </w:rPr>
        <w:t xml:space="preserve">Both </w:t>
      </w:r>
      <w:r w:rsidR="004E7AC7" w:rsidRPr="004E7AC7">
        <w:rPr>
          <w:rFonts w:ascii="Arial" w:hAnsi="Arial" w:cs="Arial"/>
          <w:lang w:val="en-GB"/>
        </w:rPr>
        <w:t>groups recognized on average one and a half</w:t>
      </w:r>
      <w:r w:rsidRPr="004E7AC7">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Heading2"/>
        <w:numPr>
          <w:ilvl w:val="1"/>
          <w:numId w:val="30"/>
        </w:numPr>
        <w:ind w:left="578" w:hanging="578"/>
        <w:jc w:val="both"/>
        <w:rPr>
          <w:rFonts w:cs="Arial"/>
          <w:lang w:val="en-GB"/>
        </w:rPr>
      </w:pPr>
      <w:bookmarkStart w:id="164" w:name="_Toc472785511"/>
      <w:proofErr w:type="spellStart"/>
      <w:r w:rsidRPr="002B13C4">
        <w:rPr>
          <w:rFonts w:cs="Arial"/>
          <w:lang w:val="en-GB"/>
        </w:rPr>
        <w:lastRenderedPageBreak/>
        <w:t>Jump’n’Run</w:t>
      </w:r>
      <w:bookmarkEnd w:id="164"/>
      <w:proofErr w:type="spellEnd"/>
    </w:p>
    <w:p w:rsidR="007A1973" w:rsidRPr="00FD3087" w:rsidRDefault="001B1DAC" w:rsidP="00F0430D">
      <w:pPr>
        <w:pStyle w:val="BodyText"/>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BodyText"/>
        <w:keepNext/>
        <w:spacing w:line="240" w:lineRule="auto"/>
        <w:rPr>
          <w:rFonts w:ascii="Arial" w:hAnsi="Arial" w:cs="Arial"/>
        </w:rPr>
      </w:pPr>
      <w:r w:rsidRPr="002B13C4">
        <w:rPr>
          <w:rFonts w:ascii="Arial" w:hAnsi="Arial" w:cs="Arial"/>
          <w:noProof/>
          <w:color w:val="FF0000"/>
          <w:lang w:val="en-GB" w:eastAsia="en-GB"/>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Caption"/>
        <w:jc w:val="both"/>
        <w:rPr>
          <w:rFonts w:cs="Arial"/>
          <w:color w:val="FF0000"/>
          <w:lang w:val="en-GB"/>
        </w:rPr>
      </w:pPr>
      <w:bookmarkStart w:id="165"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w:t>
      </w:r>
      <w:proofErr w:type="spellStart"/>
      <w:r w:rsidRPr="002B13C4">
        <w:rPr>
          <w:rFonts w:cs="Arial"/>
          <w:lang w:val="en-US"/>
        </w:rPr>
        <w:t>Jump'n'Run</w:t>
      </w:r>
      <w:bookmarkEnd w:id="165"/>
      <w:proofErr w:type="spellEnd"/>
    </w:p>
    <w:p w:rsidR="007A1973" w:rsidRPr="00FD3087" w:rsidRDefault="007A1973" w:rsidP="00F0430D">
      <w:pPr>
        <w:pStyle w:val="BodyText"/>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PlainTab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BodyText"/>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BodyText"/>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Caption"/>
      </w:pPr>
      <w:bookmarkStart w:id="166"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Expectations Jump'n'Run</w:t>
      </w:r>
      <w:bookmarkEnd w:id="166"/>
    </w:p>
    <w:p w:rsidR="00C739C8" w:rsidRPr="00062375" w:rsidRDefault="00FD3087" w:rsidP="00F0430D">
      <w:pPr>
        <w:pStyle w:val="BodyText"/>
        <w:rPr>
          <w:rFonts w:ascii="Arial" w:hAnsi="Arial" w:cs="Arial"/>
          <w:lang w:val="en-US"/>
        </w:rPr>
      </w:pPr>
      <w:r w:rsidRPr="00062375">
        <w:rPr>
          <w:rFonts w:ascii="Arial" w:hAnsi="Arial" w:cs="Arial"/>
          <w:lang w:val="en-US"/>
        </w:rPr>
        <w:t xml:space="preserve">In contrast to the </w:t>
      </w:r>
      <w:proofErr w:type="spellStart"/>
      <w:r w:rsidRPr="00062375">
        <w:rPr>
          <w:rFonts w:ascii="Arial" w:hAnsi="Arial" w:cs="Arial"/>
          <w:lang w:val="en-US"/>
        </w:rPr>
        <w:t>Pick&amp;Place</w:t>
      </w:r>
      <w:proofErr w:type="spellEnd"/>
      <w:r w:rsidRPr="00062375">
        <w:rPr>
          <w:rFonts w:ascii="Arial" w:hAnsi="Arial" w:cs="Arial"/>
          <w:lang w:val="en-US"/>
        </w:rPr>
        <w:t xml:space="preserve"> test sequence the time </w:t>
      </w:r>
      <w:r w:rsidR="00C830A9" w:rsidRPr="00062375">
        <w:rPr>
          <w:rFonts w:ascii="Arial" w:hAnsi="Arial" w:cs="Arial"/>
          <w:lang w:val="en-US"/>
        </w:rPr>
        <w:t>was not really im</w:t>
      </w:r>
      <w:r w:rsidRPr="00062375">
        <w:rPr>
          <w:rFonts w:ascii="Arial" w:hAnsi="Arial" w:cs="Arial"/>
          <w:lang w:val="en-US"/>
        </w:rPr>
        <w:t>po</w:t>
      </w:r>
      <w:r w:rsidR="00C830A9" w:rsidRPr="00062375">
        <w:rPr>
          <w:rFonts w:ascii="Arial" w:hAnsi="Arial" w:cs="Arial"/>
          <w:lang w:val="en-US"/>
        </w:rPr>
        <w:t>rtant</w:t>
      </w:r>
      <w:r w:rsidRPr="00062375">
        <w:rPr>
          <w:rFonts w:ascii="Arial" w:hAnsi="Arial" w:cs="Arial"/>
          <w:lang w:val="en-US"/>
        </w:rPr>
        <w:t xml:space="preserve"> in this test.</w:t>
      </w:r>
      <w:r w:rsidR="00C830A9" w:rsidRPr="00062375">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062375" w:rsidRDefault="005A5C90" w:rsidP="00F0430D">
      <w:pPr>
        <w:pStyle w:val="BodyText"/>
        <w:rPr>
          <w:rFonts w:ascii="Arial" w:hAnsi="Arial" w:cs="Arial"/>
          <w:lang w:val="en-US"/>
        </w:rPr>
      </w:pPr>
      <w:r w:rsidRPr="00062375">
        <w:rPr>
          <w:rFonts w:ascii="Arial" w:hAnsi="Arial" w:cs="Arial"/>
          <w:lang w:val="en-US"/>
        </w:rPr>
        <w:t>As a clarification of the accuracy:</w:t>
      </w:r>
      <w:r w:rsidR="00B723E5" w:rsidRPr="00062375">
        <w:rPr>
          <w:rFonts w:ascii="Arial" w:hAnsi="Arial" w:cs="Arial"/>
          <w:lang w:val="en-US"/>
        </w:rPr>
        <w:t xml:space="preserve"> </w:t>
      </w:r>
      <w:r w:rsidRPr="00062375">
        <w:rPr>
          <w:rFonts w:ascii="Arial" w:hAnsi="Arial" w:cs="Arial"/>
          <w:lang w:val="en-US"/>
        </w:rPr>
        <w:t>The pit contains six pill</w:t>
      </w:r>
      <w:r w:rsidR="00FD3087" w:rsidRPr="00062375">
        <w:rPr>
          <w:rFonts w:ascii="Arial" w:hAnsi="Arial" w:cs="Arial"/>
          <w:lang w:val="en-US"/>
        </w:rPr>
        <w:t>a</w:t>
      </w:r>
      <w:r w:rsidRPr="00062375">
        <w:rPr>
          <w:rFonts w:ascii="Arial" w:hAnsi="Arial" w:cs="Arial"/>
          <w:lang w:val="en-US"/>
        </w:rPr>
        <w:t>rs in a straight order and various other pillars randomly located in the rest of the pit. The accuracy measures how far the user gets in his three given tries.</w:t>
      </w:r>
    </w:p>
    <w:p w:rsidR="005A5C90" w:rsidRPr="00062375" w:rsidRDefault="005A5C90" w:rsidP="00F0430D">
      <w:pPr>
        <w:pStyle w:val="BodyText"/>
        <w:rPr>
          <w:rFonts w:ascii="Arial" w:hAnsi="Arial" w:cs="Arial"/>
          <w:lang w:val="en-US"/>
        </w:rPr>
      </w:pPr>
      <w:r w:rsidRPr="00062375">
        <w:rPr>
          <w:rFonts w:ascii="Arial" w:hAnsi="Arial" w:cs="Arial"/>
          <w:lang w:val="en-US"/>
        </w:rPr>
        <w:t>We measured that with a scale from one to five with the following specifications:</w:t>
      </w:r>
    </w:p>
    <w:tbl>
      <w:tblPr>
        <w:tblStyle w:val="PlainTab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06237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BodyText"/>
              <w:spacing w:before="0"/>
              <w:rPr>
                <w:rFonts w:ascii="Arial" w:hAnsi="Arial" w:cs="Arial"/>
                <w:lang w:val="en-GB"/>
              </w:rPr>
            </w:pPr>
            <w:r w:rsidRPr="00062375">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Meaning</w:t>
            </w:r>
          </w:p>
        </w:tc>
      </w:tr>
      <w:tr w:rsidR="005A5C90"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rPr>
                <w:rFonts w:ascii="Arial" w:hAnsi="Arial" w:cs="Arial"/>
                <w:b w:val="0"/>
                <w:lang w:val="en-GB"/>
              </w:rPr>
            </w:pPr>
            <w:r w:rsidRPr="00062375">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one or two</w:t>
            </w:r>
          </w:p>
        </w:tc>
      </w:tr>
      <w:tr w:rsidR="005A5C90"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rPr>
                <w:rFonts w:ascii="Arial" w:hAnsi="Arial" w:cs="Arial"/>
                <w:b w:val="0"/>
                <w:lang w:val="en-US"/>
              </w:rPr>
            </w:pPr>
            <w:r w:rsidRPr="00062375">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three</w:t>
            </w:r>
          </w:p>
        </w:tc>
      </w:tr>
      <w:tr w:rsidR="005A5C90"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rPr>
                <w:rFonts w:ascii="Arial" w:hAnsi="Arial" w:cs="Arial"/>
                <w:b w:val="0"/>
                <w:lang w:val="en-GB"/>
              </w:rPr>
            </w:pPr>
            <w:r w:rsidRPr="00062375">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four</w:t>
            </w:r>
          </w:p>
        </w:tc>
      </w:tr>
      <w:tr w:rsidR="005A5C90" w:rsidRPr="00A240B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rPr>
                <w:rFonts w:ascii="Arial" w:hAnsi="Arial" w:cs="Arial"/>
                <w:b w:val="0"/>
                <w:lang w:val="en-GB"/>
              </w:rPr>
            </w:pPr>
            <w:r w:rsidRPr="00062375">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five or six</w:t>
            </w:r>
          </w:p>
        </w:tc>
      </w:tr>
      <w:tr w:rsidR="005A5C90" w:rsidRPr="00A240B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062375" w:rsidRDefault="005A5C90" w:rsidP="00B723E5">
            <w:pPr>
              <w:pStyle w:val="BodyText"/>
              <w:spacing w:before="0"/>
              <w:rPr>
                <w:rFonts w:ascii="Arial" w:hAnsi="Arial" w:cs="Arial"/>
                <w:b w:val="0"/>
                <w:lang w:val="en-GB"/>
              </w:rPr>
            </w:pPr>
            <w:r w:rsidRPr="00062375">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062375" w:rsidRDefault="005A5C90" w:rsidP="00F00ECD">
            <w:pPr>
              <w:pStyle w:val="BodyText"/>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other side of the pit.</w:t>
            </w:r>
          </w:p>
        </w:tc>
      </w:tr>
    </w:tbl>
    <w:p w:rsidR="00F00ECD" w:rsidRPr="00140326" w:rsidRDefault="00F00ECD">
      <w:pPr>
        <w:pStyle w:val="Caption"/>
        <w:rPr>
          <w:lang w:val="en-US"/>
        </w:rPr>
      </w:pPr>
      <w:bookmarkStart w:id="167" w:name="_Toc472790377"/>
      <w:bookmarkStart w:id="168"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w:t>
      </w:r>
      <w:proofErr w:type="spellStart"/>
      <w:r w:rsidRPr="00140326">
        <w:rPr>
          <w:lang w:val="en-US"/>
        </w:rPr>
        <w:t>Clarificaion</w:t>
      </w:r>
      <w:proofErr w:type="spellEnd"/>
      <w:r w:rsidRPr="00140326">
        <w:rPr>
          <w:lang w:val="en-US"/>
        </w:rPr>
        <w:t xml:space="preserve"> of the Accuracy scale</w:t>
      </w:r>
      <w:bookmarkEnd w:id="167"/>
    </w:p>
    <w:p w:rsidR="007A1973" w:rsidRPr="002B13C4" w:rsidRDefault="007A1973" w:rsidP="00F0430D">
      <w:pPr>
        <w:pStyle w:val="Heading3"/>
        <w:jc w:val="both"/>
        <w:rPr>
          <w:rFonts w:cs="Arial"/>
          <w:lang w:val="en-GB"/>
        </w:rPr>
      </w:pPr>
      <w:r w:rsidRPr="002B13C4">
        <w:rPr>
          <w:rFonts w:cs="Arial"/>
          <w:lang w:val="en-GB"/>
        </w:rPr>
        <w:lastRenderedPageBreak/>
        <w:t>Teleport</w:t>
      </w:r>
      <w:bookmarkEnd w:id="168"/>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en-GB" w:eastAsia="en-GB"/>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Caption"/>
        <w:jc w:val="both"/>
        <w:rPr>
          <w:rFonts w:cs="Arial"/>
          <w:color w:val="FF0000"/>
          <w:lang w:val="en-GB"/>
        </w:rPr>
      </w:pPr>
      <w:bookmarkStart w:id="169" w:name="_Toc472790125"/>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w:t>
      </w:r>
      <w:proofErr w:type="spellStart"/>
      <w:r w:rsidRPr="002B13C4">
        <w:rPr>
          <w:rFonts w:cs="Arial"/>
          <w:lang w:val="en-GB"/>
        </w:rPr>
        <w:t>JnR</w:t>
      </w:r>
      <w:proofErr w:type="spellEnd"/>
      <w:r w:rsidRPr="002B13C4">
        <w:rPr>
          <w:rFonts w:cs="Arial"/>
          <w:lang w:val="en-GB"/>
        </w:rPr>
        <w:t xml:space="preserve"> Teleport Time</w:t>
      </w:r>
      <w:bookmarkEnd w:id="169"/>
    </w:p>
    <w:p w:rsidR="00A816D9" w:rsidRPr="00062375" w:rsidRDefault="00A816D9" w:rsidP="00F0430D">
      <w:pPr>
        <w:pStyle w:val="BodyText"/>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062375">
        <w:rPr>
          <w:rFonts w:ascii="Arial" w:hAnsi="Arial" w:cs="Arial"/>
          <w:lang w:val="en-GB"/>
        </w:rPr>
        <w:t xml:space="preserve"> Nevertheless, on average our expectations were met.</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en-GB" w:eastAsia="en-GB"/>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Caption"/>
        <w:jc w:val="both"/>
        <w:rPr>
          <w:rFonts w:cs="Arial"/>
          <w:color w:val="FF0000"/>
          <w:lang w:val="en-GB"/>
        </w:rPr>
      </w:pPr>
      <w:bookmarkStart w:id="170" w:name="_Toc472790126"/>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w:t>
      </w:r>
      <w:proofErr w:type="spellStart"/>
      <w:r w:rsidRPr="002B13C4">
        <w:rPr>
          <w:rFonts w:cs="Arial"/>
          <w:lang w:val="en-GB"/>
        </w:rPr>
        <w:t>JnR</w:t>
      </w:r>
      <w:proofErr w:type="spellEnd"/>
      <w:r w:rsidRPr="002B13C4">
        <w:rPr>
          <w:rFonts w:cs="Arial"/>
          <w:lang w:val="en-GB"/>
        </w:rPr>
        <w:t xml:space="preserve"> Teleport Accuracy</w:t>
      </w:r>
      <w:bookmarkEnd w:id="170"/>
    </w:p>
    <w:p w:rsidR="007A1973" w:rsidRPr="00062375" w:rsidRDefault="0095719D" w:rsidP="00F0430D">
      <w:pPr>
        <w:pStyle w:val="BodyText"/>
        <w:rPr>
          <w:rFonts w:ascii="Arial" w:hAnsi="Arial" w:cs="Arial"/>
          <w:lang w:val="en-GB"/>
        </w:rPr>
      </w:pPr>
      <w:r w:rsidRPr="00062375">
        <w:rPr>
          <w:rFonts w:ascii="Arial" w:hAnsi="Arial" w:cs="Arial"/>
          <w:lang w:val="en-GB"/>
        </w:rPr>
        <w:t xml:space="preserve">The accuracy of the teleport is as expected at the top of the table. No one failed to reach the other side of the </w:t>
      </w:r>
      <w:r w:rsidR="00062375" w:rsidRPr="00062375">
        <w:rPr>
          <w:rFonts w:ascii="Arial" w:hAnsi="Arial" w:cs="Arial"/>
          <w:lang w:val="en-GB"/>
        </w:rPr>
        <w:t>pit</w:t>
      </w:r>
      <w:r w:rsidRPr="00062375">
        <w:rPr>
          <w:rFonts w:ascii="Arial" w:hAnsi="Arial" w:cs="Arial"/>
          <w:lang w:val="en-GB"/>
        </w:rPr>
        <w:t>.</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en-GB" w:eastAsia="en-GB"/>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Caption"/>
        <w:jc w:val="both"/>
        <w:rPr>
          <w:rFonts w:cs="Arial"/>
          <w:color w:val="FF0000"/>
          <w:lang w:val="en-GB"/>
        </w:rPr>
      </w:pPr>
      <w:bookmarkStart w:id="171" w:name="_Toc472790127"/>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w:t>
      </w:r>
      <w:proofErr w:type="spellStart"/>
      <w:r w:rsidRPr="002B13C4">
        <w:rPr>
          <w:rFonts w:cs="Arial"/>
          <w:lang w:val="en-GB"/>
        </w:rPr>
        <w:t>JnR</w:t>
      </w:r>
      <w:proofErr w:type="spellEnd"/>
      <w:r w:rsidRPr="002B13C4">
        <w:rPr>
          <w:rFonts w:cs="Arial"/>
          <w:lang w:val="en-GB"/>
        </w:rPr>
        <w:t xml:space="preserve"> Teleport Presence</w:t>
      </w:r>
      <w:bookmarkEnd w:id="171"/>
    </w:p>
    <w:p w:rsidR="007A1973" w:rsidRPr="00062375" w:rsidRDefault="00A816D9" w:rsidP="00F0430D">
      <w:pPr>
        <w:pStyle w:val="BodyText"/>
        <w:rPr>
          <w:rFonts w:ascii="Arial" w:hAnsi="Arial" w:cs="Arial"/>
          <w:lang w:val="en-GB"/>
        </w:rPr>
      </w:pPr>
      <w:r w:rsidRPr="00062375">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062375">
        <w:rPr>
          <w:rFonts w:ascii="Arial" w:hAnsi="Arial" w:cs="Arial"/>
          <w:lang w:val="en-GB"/>
        </w:rPr>
        <w:t xml:space="preserve">teleportation </w:t>
      </w:r>
      <w:r w:rsidRPr="00062375">
        <w:rPr>
          <w:rFonts w:ascii="Arial" w:hAnsi="Arial" w:cs="Arial"/>
          <w:lang w:val="en-GB"/>
        </w:rPr>
        <w:t xml:space="preserve">method and virtual reality in general, while the inexperienced participants were </w:t>
      </w:r>
      <w:r w:rsidR="00062375" w:rsidRPr="00062375">
        <w:rPr>
          <w:rFonts w:ascii="Arial" w:hAnsi="Arial" w:cs="Arial"/>
          <w:lang w:val="en-GB"/>
        </w:rPr>
        <w:t>overwhelmed with their first contact</w:t>
      </w:r>
      <w:r w:rsidRPr="00062375">
        <w:rPr>
          <w:rFonts w:ascii="Arial" w:hAnsi="Arial" w:cs="Arial"/>
          <w:lang w:val="en-GB"/>
        </w:rPr>
        <w:t xml:space="preserve"> with virt</w:t>
      </w:r>
      <w:r w:rsidR="006E0C5D" w:rsidRPr="00062375">
        <w:rPr>
          <w:rFonts w:ascii="Arial" w:hAnsi="Arial" w:cs="Arial"/>
          <w:lang w:val="en-GB"/>
        </w:rPr>
        <w:t>u</w:t>
      </w:r>
      <w:r w:rsidRPr="00062375">
        <w:rPr>
          <w:rFonts w:ascii="Arial" w:hAnsi="Arial" w:cs="Arial"/>
          <w:lang w:val="en-GB"/>
        </w:rPr>
        <w:t xml:space="preserve">al </w:t>
      </w:r>
      <w:r w:rsidR="006E0C5D" w:rsidRPr="00062375">
        <w:rPr>
          <w:rFonts w:ascii="Arial" w:hAnsi="Arial" w:cs="Arial"/>
          <w:lang w:val="en-GB"/>
        </w:rPr>
        <w:t>reality.</w:t>
      </w:r>
    </w:p>
    <w:p w:rsidR="007A1973" w:rsidRPr="002B13C4" w:rsidRDefault="007A1973" w:rsidP="00F0430D">
      <w:pPr>
        <w:pStyle w:val="Heading3"/>
        <w:jc w:val="both"/>
        <w:rPr>
          <w:rFonts w:cs="Arial"/>
          <w:lang w:val="en-GB"/>
        </w:rPr>
      </w:pPr>
      <w:bookmarkStart w:id="172" w:name="_Toc472785513"/>
      <w:r w:rsidRPr="002B13C4">
        <w:rPr>
          <w:rFonts w:cs="Arial"/>
          <w:lang w:val="en-GB"/>
        </w:rPr>
        <w:t>Jumping</w:t>
      </w:r>
      <w:bookmarkEnd w:id="172"/>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en-GB" w:eastAsia="en-GB"/>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Caption"/>
        <w:jc w:val="both"/>
        <w:rPr>
          <w:rFonts w:cs="Arial"/>
          <w:color w:val="FF0000"/>
          <w:lang w:val="en-GB"/>
        </w:rPr>
      </w:pPr>
      <w:bookmarkStart w:id="173" w:name="_Toc472790128"/>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w:t>
      </w:r>
      <w:proofErr w:type="spellStart"/>
      <w:r w:rsidRPr="002B13C4">
        <w:rPr>
          <w:rFonts w:cs="Arial"/>
          <w:lang w:val="en-GB"/>
        </w:rPr>
        <w:t>JnR</w:t>
      </w:r>
      <w:proofErr w:type="spellEnd"/>
      <w:r w:rsidRPr="002B13C4">
        <w:rPr>
          <w:rFonts w:cs="Arial"/>
          <w:lang w:val="en-GB"/>
        </w:rPr>
        <w:t xml:space="preserve"> Jumping Time</w:t>
      </w:r>
      <w:bookmarkEnd w:id="173"/>
    </w:p>
    <w:p w:rsidR="002671F4" w:rsidRPr="00062375" w:rsidRDefault="002671F4" w:rsidP="002671F4">
      <w:pPr>
        <w:pStyle w:val="BodyText"/>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062375" w:rsidRDefault="002671F4" w:rsidP="002671F4">
      <w:pPr>
        <w:pStyle w:val="BodyText"/>
        <w:spacing w:line="240" w:lineRule="auto"/>
        <w:rPr>
          <w:rFonts w:ascii="Arial" w:hAnsi="Arial" w:cs="Arial"/>
          <w:lang w:val="en-GB"/>
        </w:rPr>
      </w:pPr>
      <w:r w:rsidRPr="00062375">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en-GB" w:eastAsia="en-GB"/>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Caption"/>
        <w:jc w:val="both"/>
        <w:rPr>
          <w:rFonts w:cs="Arial"/>
          <w:color w:val="FF0000"/>
          <w:lang w:val="en-GB"/>
        </w:rPr>
      </w:pPr>
      <w:bookmarkStart w:id="174" w:name="_Toc472790129"/>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w:t>
      </w:r>
      <w:proofErr w:type="spellStart"/>
      <w:r w:rsidRPr="002B13C4">
        <w:rPr>
          <w:rFonts w:cs="Arial"/>
          <w:lang w:val="en-GB"/>
        </w:rPr>
        <w:t>JnR</w:t>
      </w:r>
      <w:proofErr w:type="spellEnd"/>
      <w:r w:rsidRPr="002B13C4">
        <w:rPr>
          <w:rFonts w:cs="Arial"/>
          <w:lang w:val="en-GB"/>
        </w:rPr>
        <w:t xml:space="preserve"> Jumping Accuracy</w:t>
      </w:r>
      <w:bookmarkEnd w:id="174"/>
    </w:p>
    <w:p w:rsidR="005A5C90" w:rsidRPr="006828C2" w:rsidRDefault="002671F4" w:rsidP="00F0430D">
      <w:pPr>
        <w:pStyle w:val="BodyText"/>
        <w:rPr>
          <w:rFonts w:ascii="Arial" w:hAnsi="Arial" w:cs="Arial"/>
          <w:lang w:val="en-GB"/>
        </w:rPr>
      </w:pPr>
      <w:r w:rsidRPr="006828C2">
        <w:rPr>
          <w:rFonts w:ascii="Arial" w:hAnsi="Arial" w:cs="Arial"/>
          <w:lang w:val="en-GB"/>
        </w:rPr>
        <w:t>Off all 14 participants only four were able to jump to the other side with their three given tries. On average the participants reached at least pillar three or four</w:t>
      </w:r>
      <w:r w:rsidR="006828C2" w:rsidRPr="006828C2">
        <w:rPr>
          <w:rFonts w:ascii="Arial" w:hAnsi="Arial" w:cs="Arial"/>
          <w:lang w:val="en-GB"/>
        </w:rPr>
        <w:t xml:space="preserve">. The accuracy is calculated as described in the table in chapter </w:t>
      </w:r>
      <w:r w:rsidR="006828C2" w:rsidRPr="006828C2">
        <w:rPr>
          <w:rFonts w:ascii="Arial" w:hAnsi="Arial" w:cs="Arial"/>
          <w:i/>
          <w:lang w:val="en-GB"/>
        </w:rPr>
        <w:t xml:space="preserve">‘5.6 </w:t>
      </w:r>
      <w:proofErr w:type="spellStart"/>
      <w:r w:rsidR="006828C2" w:rsidRPr="006828C2">
        <w:rPr>
          <w:rFonts w:ascii="Arial" w:hAnsi="Arial" w:cs="Arial"/>
          <w:i/>
          <w:lang w:val="en-GB"/>
        </w:rPr>
        <w:t>Jump’n’Run</w:t>
      </w:r>
      <w:proofErr w:type="spellEnd"/>
      <w:r w:rsidR="006828C2" w:rsidRPr="006828C2">
        <w:rPr>
          <w:rFonts w:ascii="Arial" w:hAnsi="Arial" w:cs="Arial"/>
          <w:i/>
          <w:lang w:val="en-GB"/>
        </w:rPr>
        <w:t>’</w:t>
      </w:r>
      <w:r w:rsidR="006828C2" w:rsidRPr="006828C2">
        <w:rPr>
          <w:rFonts w:ascii="Arial" w:hAnsi="Arial" w:cs="Arial"/>
          <w:lang w:val="en-GB"/>
        </w:rPr>
        <w:t>.</w:t>
      </w:r>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en-GB" w:eastAsia="en-GB"/>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Caption"/>
        <w:jc w:val="both"/>
        <w:rPr>
          <w:rFonts w:cs="Arial"/>
          <w:lang w:val="en-GB"/>
        </w:rPr>
      </w:pPr>
      <w:bookmarkStart w:id="175" w:name="_Toc472790130"/>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w:t>
      </w:r>
      <w:proofErr w:type="spellStart"/>
      <w:r w:rsidRPr="002B13C4">
        <w:rPr>
          <w:rFonts w:cs="Arial"/>
          <w:lang w:val="en-GB"/>
        </w:rPr>
        <w:t>JnR</w:t>
      </w:r>
      <w:proofErr w:type="spellEnd"/>
      <w:r w:rsidRPr="002B13C4">
        <w:rPr>
          <w:rFonts w:cs="Arial"/>
          <w:lang w:val="en-GB"/>
        </w:rPr>
        <w:t xml:space="preserve"> Jumping Presence</w:t>
      </w:r>
      <w:bookmarkEnd w:id="175"/>
    </w:p>
    <w:p w:rsidR="006828C2" w:rsidRDefault="007A1973" w:rsidP="00F0430D">
      <w:pPr>
        <w:pStyle w:val="BodyText"/>
        <w:spacing w:line="240" w:lineRule="auto"/>
        <w:rPr>
          <w:rFonts w:ascii="Arial" w:hAnsi="Arial" w:cs="Arial"/>
          <w:color w:val="FF0000"/>
          <w:lang w:val="en-GB"/>
        </w:rPr>
      </w:pPr>
      <w:r w:rsidRPr="002B13C4">
        <w:rPr>
          <w:rFonts w:ascii="Arial" w:hAnsi="Arial" w:cs="Arial"/>
          <w:color w:val="FF0000"/>
          <w:lang w:val="en-GB"/>
        </w:rPr>
        <w:t>Results Presence</w:t>
      </w:r>
    </w:p>
    <w:p w:rsidR="006828C2" w:rsidRDefault="006828C2">
      <w:pPr>
        <w:spacing w:before="0"/>
        <w:rPr>
          <w:rFonts w:cs="Arial"/>
          <w:color w:val="FF0000"/>
          <w:lang w:val="en-GB"/>
        </w:rPr>
      </w:pPr>
      <w:r>
        <w:rPr>
          <w:rFonts w:cs="Arial"/>
          <w:color w:val="FF0000"/>
          <w:lang w:val="en-GB"/>
        </w:rPr>
        <w:br w:type="page"/>
      </w:r>
    </w:p>
    <w:p w:rsidR="007A1973" w:rsidRPr="002B13C4" w:rsidRDefault="007A1973" w:rsidP="00F0430D">
      <w:pPr>
        <w:pStyle w:val="Heading2"/>
        <w:numPr>
          <w:ilvl w:val="1"/>
          <w:numId w:val="30"/>
        </w:numPr>
        <w:ind w:left="578" w:hanging="578"/>
        <w:jc w:val="both"/>
        <w:rPr>
          <w:rFonts w:cs="Arial"/>
          <w:lang w:val="en-GB"/>
        </w:rPr>
      </w:pPr>
      <w:bookmarkStart w:id="176" w:name="_Toc472785514"/>
      <w:r w:rsidRPr="002B13C4">
        <w:rPr>
          <w:rFonts w:cs="Arial"/>
          <w:lang w:val="en-GB"/>
        </w:rPr>
        <w:lastRenderedPageBreak/>
        <w:t>Ease of Use</w:t>
      </w:r>
      <w:bookmarkEnd w:id="176"/>
    </w:p>
    <w:p w:rsidR="007A1973" w:rsidRPr="002A0C6B" w:rsidRDefault="00120506" w:rsidP="00F0430D">
      <w:pPr>
        <w:pStyle w:val="BodyText"/>
        <w:rPr>
          <w:rFonts w:ascii="Arial" w:hAnsi="Arial" w:cs="Arial"/>
          <w:lang w:val="en-GB"/>
        </w:rPr>
      </w:pPr>
      <w:r w:rsidRPr="002A0C6B">
        <w:rPr>
          <w:rFonts w:ascii="Arial" w:hAnsi="Arial" w:cs="Arial"/>
          <w:lang w:val="en-GB"/>
        </w:rPr>
        <w:t>With this test we wanted to know the participant’s opinion about the usage of the navigation method. Is it complicated or easy</w:t>
      </w:r>
      <w:r w:rsidR="002A0C6B" w:rsidRPr="002A0C6B">
        <w:rPr>
          <w:rFonts w:ascii="Arial" w:hAnsi="Arial" w:cs="Arial"/>
          <w:lang w:val="en-GB"/>
        </w:rPr>
        <w:t xml:space="preserve"> to</w:t>
      </w:r>
      <w:r w:rsidRPr="002A0C6B">
        <w:rPr>
          <w:rFonts w:ascii="Arial" w:hAnsi="Arial" w:cs="Arial"/>
          <w:lang w:val="en-GB"/>
        </w:rPr>
        <w:t xml:space="preserve"> use. To measure we asked them to rate </w:t>
      </w:r>
      <w:r w:rsidR="002A0C6B" w:rsidRPr="002A0C6B">
        <w:rPr>
          <w:rFonts w:ascii="Arial" w:hAnsi="Arial" w:cs="Arial"/>
          <w:lang w:val="en-GB"/>
        </w:rPr>
        <w:t>the navigation methods</w:t>
      </w:r>
      <w:r w:rsidRPr="002A0C6B">
        <w:rPr>
          <w:rFonts w:ascii="Arial" w:hAnsi="Arial" w:cs="Arial"/>
          <w:lang w:val="en-GB"/>
        </w:rPr>
        <w:t xml:space="preserve"> on a scale from one to five.</w:t>
      </w:r>
    </w:p>
    <w:p w:rsidR="00D45C60" w:rsidRPr="002A0C6B" w:rsidRDefault="00D45C60" w:rsidP="00D45C60">
      <w:pPr>
        <w:pStyle w:val="BodyText"/>
        <w:rPr>
          <w:rFonts w:ascii="Arial" w:hAnsi="Arial" w:cs="Arial"/>
          <w:lang w:val="en-GB"/>
        </w:rPr>
      </w:pPr>
      <w:r w:rsidRPr="002A0C6B">
        <w:rPr>
          <w:rFonts w:ascii="Arial" w:hAnsi="Arial" w:cs="Arial"/>
          <w:lang w:val="en-GB"/>
        </w:rPr>
        <w:t>We estimated the following measurements</w:t>
      </w:r>
    </w:p>
    <w:tbl>
      <w:tblPr>
        <w:tblStyle w:val="PlainTab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A0C6B"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BodyText"/>
              <w:spacing w:before="0"/>
              <w:rPr>
                <w:rFonts w:ascii="Arial" w:hAnsi="Arial" w:cs="Arial"/>
                <w:lang w:val="en-GB"/>
              </w:rPr>
            </w:pPr>
            <w:r w:rsidRPr="002A0C6B">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BodyText"/>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Time</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BodyText"/>
              <w:spacing w:before="0"/>
              <w:rPr>
                <w:rFonts w:ascii="Arial" w:hAnsi="Arial" w:cs="Arial"/>
                <w:b w:val="0"/>
                <w:lang w:val="en-GB"/>
              </w:rPr>
            </w:pPr>
            <w:r w:rsidRPr="002A0C6B">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5</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BodyText"/>
              <w:spacing w:before="0"/>
              <w:rPr>
                <w:rFonts w:ascii="Arial" w:hAnsi="Arial" w:cs="Arial"/>
                <w:b w:val="0"/>
                <w:lang w:val="en-GB"/>
              </w:rPr>
            </w:pPr>
            <w:r w:rsidRPr="002A0C6B">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BodyT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4</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BodyText"/>
              <w:spacing w:before="0"/>
              <w:rPr>
                <w:rFonts w:ascii="Arial" w:hAnsi="Arial" w:cs="Arial"/>
                <w:b w:val="0"/>
                <w:lang w:val="en-GB"/>
              </w:rPr>
            </w:pPr>
            <w:r w:rsidRPr="002A0C6B">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BodyT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3</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A0C6B" w:rsidRDefault="00D45C60" w:rsidP="00B723E5">
            <w:pPr>
              <w:pStyle w:val="BodyText"/>
              <w:spacing w:before="0"/>
              <w:rPr>
                <w:rFonts w:ascii="Arial" w:hAnsi="Arial" w:cs="Arial"/>
                <w:b w:val="0"/>
                <w:lang w:val="en-GB"/>
              </w:rPr>
            </w:pPr>
            <w:r w:rsidRPr="002A0C6B">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A0C6B" w:rsidRDefault="00D45C60" w:rsidP="00F00ECD">
            <w:pPr>
              <w:pStyle w:val="BodyText"/>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3</w:t>
            </w:r>
          </w:p>
        </w:tc>
      </w:tr>
    </w:tbl>
    <w:p w:rsidR="00D45C60" w:rsidRPr="002A0C6B" w:rsidRDefault="00F00ECD" w:rsidP="00F00ECD">
      <w:pPr>
        <w:pStyle w:val="Caption"/>
        <w:rPr>
          <w:rFonts w:cs="Arial"/>
          <w:color w:val="auto"/>
          <w:lang w:val="en-GB"/>
        </w:rPr>
      </w:pPr>
      <w:bookmarkStart w:id="177" w:name="_Toc472790378"/>
      <w:r>
        <w:t xml:space="preserve">Table </w:t>
      </w:r>
      <w:r>
        <w:fldChar w:fldCharType="begin"/>
      </w:r>
      <w:r>
        <w:instrText xml:space="preserve"> SEQ Table \* ARABIC </w:instrText>
      </w:r>
      <w:r>
        <w:fldChar w:fldCharType="separate"/>
      </w:r>
      <w:r>
        <w:rPr>
          <w:noProof/>
        </w:rPr>
        <w:t>20</w:t>
      </w:r>
      <w:r>
        <w:fldChar w:fldCharType="end"/>
      </w:r>
      <w:r>
        <w:t xml:space="preserve"> - Expectation Ease of Use</w:t>
      </w:r>
      <w:bookmarkEnd w:id="177"/>
    </w:p>
    <w:p w:rsidR="007A1973" w:rsidRPr="002B13C4" w:rsidRDefault="007A1973" w:rsidP="00F0430D">
      <w:pPr>
        <w:pStyle w:val="BodyText"/>
        <w:keepNext/>
        <w:spacing w:line="240" w:lineRule="auto"/>
        <w:rPr>
          <w:rFonts w:ascii="Arial" w:hAnsi="Arial" w:cs="Arial"/>
          <w:lang w:val="en-GB"/>
        </w:rPr>
      </w:pPr>
      <w:r w:rsidRPr="002B13C4">
        <w:rPr>
          <w:rFonts w:ascii="Arial" w:hAnsi="Arial" w:cs="Arial"/>
          <w:noProof/>
          <w:lang w:val="en-GB" w:eastAsia="en-GB"/>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en-GB" w:eastAsia="en-GB"/>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Caption"/>
        <w:jc w:val="both"/>
        <w:rPr>
          <w:rFonts w:cs="Arial"/>
          <w:color w:val="FF0000"/>
          <w:lang w:val="en-GB"/>
        </w:rPr>
      </w:pPr>
      <w:bookmarkStart w:id="178" w:name="_Toc472790131"/>
      <w:proofErr w:type="spellStart"/>
      <w:r w:rsidRPr="002B13C4">
        <w:rPr>
          <w:rFonts w:cs="Arial"/>
          <w:lang w:val="en-GB"/>
        </w:rPr>
        <w:t>Chartpair</w:t>
      </w:r>
      <w:proofErr w:type="spellEnd"/>
      <w:r w:rsidRPr="002B13C4">
        <w:rPr>
          <w:rFonts w:cs="Arial"/>
          <w:lang w:val="en-GB"/>
        </w:rPr>
        <w:t xml:space="preserve">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w:t>
      </w:r>
      <w:proofErr w:type="spellStart"/>
      <w:r w:rsidRPr="002B13C4">
        <w:rPr>
          <w:rFonts w:cs="Arial"/>
          <w:lang w:val="en-GB"/>
        </w:rPr>
        <w:t>EoU</w:t>
      </w:r>
      <w:proofErr w:type="spellEnd"/>
      <w:r w:rsidRPr="002B13C4">
        <w:rPr>
          <w:rFonts w:cs="Arial"/>
          <w:lang w:val="en-GB"/>
        </w:rPr>
        <w:t xml:space="preserve"> Navigation Methods</w:t>
      </w:r>
      <w:bookmarkEnd w:id="178"/>
    </w:p>
    <w:p w:rsidR="007A1973" w:rsidRPr="006828C2" w:rsidRDefault="00120506" w:rsidP="00F0430D">
      <w:pPr>
        <w:pStyle w:val="BodyText"/>
        <w:rPr>
          <w:rFonts w:ascii="Arial" w:hAnsi="Arial" w:cs="Arial"/>
          <w:lang w:val="en-GB"/>
        </w:rPr>
      </w:pPr>
      <w:r w:rsidRPr="006828C2">
        <w:rPr>
          <w:rFonts w:ascii="Arial" w:hAnsi="Arial" w:cs="Arial"/>
          <w:lang w:val="en-GB"/>
        </w:rPr>
        <w:t xml:space="preserve">As expected the ease of use for the </w:t>
      </w:r>
      <w:r w:rsidR="006828C2" w:rsidRPr="006828C2">
        <w:rPr>
          <w:rFonts w:ascii="Arial" w:hAnsi="Arial" w:cs="Arial"/>
          <w:lang w:val="en-GB"/>
        </w:rPr>
        <w:t>teleportation method reached the highest score</w:t>
      </w:r>
      <w:r w:rsidR="00D45C60" w:rsidRPr="006828C2">
        <w:rPr>
          <w:rFonts w:ascii="Arial" w:hAnsi="Arial" w:cs="Arial"/>
          <w:lang w:val="en-GB"/>
        </w:rPr>
        <w:t>. We think this is due to the navigation method being very intuitive and the most known navigation method.</w:t>
      </w:r>
    </w:p>
    <w:p w:rsidR="00D45C60" w:rsidRPr="006828C2" w:rsidRDefault="006828C2" w:rsidP="00F0430D">
      <w:pPr>
        <w:pStyle w:val="BodyText"/>
        <w:rPr>
          <w:rFonts w:ascii="Arial" w:hAnsi="Arial" w:cs="Arial"/>
          <w:lang w:val="en-GB"/>
        </w:rPr>
      </w:pPr>
      <w:r w:rsidRPr="006828C2">
        <w:rPr>
          <w:rFonts w:ascii="Arial" w:hAnsi="Arial" w:cs="Arial"/>
          <w:lang w:val="en-GB"/>
        </w:rPr>
        <w:t xml:space="preserve">The jumping method reached a </w:t>
      </w:r>
      <w:r w:rsidR="00D45C60" w:rsidRPr="006828C2">
        <w:rPr>
          <w:rFonts w:ascii="Arial" w:hAnsi="Arial" w:cs="Arial"/>
          <w:lang w:val="en-GB"/>
        </w:rPr>
        <w:t>lower</w:t>
      </w:r>
      <w:r w:rsidRPr="006828C2">
        <w:rPr>
          <w:rFonts w:ascii="Arial" w:hAnsi="Arial" w:cs="Arial"/>
          <w:lang w:val="en-GB"/>
        </w:rPr>
        <w:t xml:space="preserve"> score</w:t>
      </w:r>
      <w:r w:rsidR="00D45C60" w:rsidRPr="006828C2">
        <w:rPr>
          <w:rFonts w:ascii="Arial" w:hAnsi="Arial" w:cs="Arial"/>
          <w:lang w:val="en-GB"/>
        </w:rPr>
        <w:t xml:space="preserve"> than our expectations of four. </w:t>
      </w:r>
      <w:r w:rsidRPr="006828C2">
        <w:rPr>
          <w:rFonts w:ascii="Arial" w:hAnsi="Arial" w:cs="Arial"/>
          <w:lang w:val="en-GB"/>
        </w:rPr>
        <w:t>According</w:t>
      </w:r>
      <w:r w:rsidR="00D45C60" w:rsidRPr="006828C2">
        <w:rPr>
          <w:rFonts w:ascii="Arial" w:hAnsi="Arial" w:cs="Arial"/>
          <w:lang w:val="en-GB"/>
        </w:rPr>
        <w:t xml:space="preserve"> to the feedback we got during the tests we assume </w:t>
      </w:r>
      <w:r w:rsidRPr="006828C2">
        <w:rPr>
          <w:rFonts w:ascii="Arial" w:hAnsi="Arial" w:cs="Arial"/>
          <w:lang w:val="en-GB"/>
        </w:rPr>
        <w:t>this</w:t>
      </w:r>
      <w:r w:rsidR="00D45C60" w:rsidRPr="006828C2">
        <w:rPr>
          <w:rFonts w:ascii="Arial" w:hAnsi="Arial" w:cs="Arial"/>
          <w:lang w:val="en-GB"/>
        </w:rPr>
        <w:t xml:space="preserve"> rating is due to the range indicator being very hard to read. This was an issue especially in the </w:t>
      </w:r>
      <w:proofErr w:type="spellStart"/>
      <w:r w:rsidR="00D45C60" w:rsidRPr="006828C2">
        <w:rPr>
          <w:rFonts w:ascii="Arial" w:hAnsi="Arial" w:cs="Arial"/>
          <w:lang w:val="en-GB"/>
        </w:rPr>
        <w:t>Jump’n’Run</w:t>
      </w:r>
      <w:proofErr w:type="spellEnd"/>
      <w:r w:rsidR="00D45C60" w:rsidRPr="006828C2">
        <w:rPr>
          <w:rFonts w:ascii="Arial" w:hAnsi="Arial" w:cs="Arial"/>
          <w:lang w:val="en-GB"/>
        </w:rPr>
        <w:t xml:space="preserve"> test sequence.</w:t>
      </w:r>
    </w:p>
    <w:p w:rsidR="00D45C60" w:rsidRPr="006828C2" w:rsidRDefault="00D45C60" w:rsidP="00F0430D">
      <w:pPr>
        <w:pStyle w:val="BodyText"/>
        <w:rPr>
          <w:rFonts w:ascii="Arial" w:hAnsi="Arial" w:cs="Arial"/>
          <w:lang w:val="en-GB"/>
        </w:rPr>
      </w:pPr>
      <w:r w:rsidRPr="006828C2">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6828C2">
        <w:rPr>
          <w:rFonts w:ascii="Arial" w:hAnsi="Arial" w:cs="Arial"/>
          <w:lang w:val="en-GB"/>
        </w:rPr>
        <w:t>ed that the pressing of the Grip B</w:t>
      </w:r>
      <w:r w:rsidRPr="006828C2">
        <w:rPr>
          <w:rFonts w:ascii="Arial" w:hAnsi="Arial" w:cs="Arial"/>
          <w:lang w:val="en-GB"/>
        </w:rPr>
        <w:t xml:space="preserve">utton would raise </w:t>
      </w:r>
      <w:r w:rsidR="006828C2" w:rsidRPr="006828C2">
        <w:rPr>
          <w:rFonts w:ascii="Arial" w:hAnsi="Arial" w:cs="Arial"/>
          <w:lang w:val="en-GB"/>
        </w:rPr>
        <w:t>the</w:t>
      </w:r>
      <w:r w:rsidRPr="006828C2">
        <w:rPr>
          <w:rFonts w:ascii="Arial" w:hAnsi="Arial" w:cs="Arial"/>
          <w:lang w:val="en-GB"/>
        </w:rPr>
        <w:t xml:space="preserve"> complexity.</w:t>
      </w:r>
    </w:p>
    <w:p w:rsidR="00D45C60" w:rsidRPr="006828C2" w:rsidRDefault="00D45C60" w:rsidP="00F0430D">
      <w:pPr>
        <w:pStyle w:val="BodyText"/>
        <w:rPr>
          <w:rFonts w:ascii="Arial" w:hAnsi="Arial" w:cs="Arial"/>
          <w:lang w:val="en-GB"/>
        </w:rPr>
      </w:pPr>
      <w:r w:rsidRPr="006828C2">
        <w:rPr>
          <w:rFonts w:ascii="Arial" w:hAnsi="Arial" w:cs="Arial"/>
          <w:lang w:val="en-GB"/>
        </w:rPr>
        <w:t>The Walking by Leaning method rated between three and four which is slightly above our expectations.</w:t>
      </w:r>
    </w:p>
    <w:p w:rsidR="007A1973" w:rsidRDefault="007A1973" w:rsidP="00F0430D">
      <w:pPr>
        <w:pStyle w:val="Heading2"/>
        <w:numPr>
          <w:ilvl w:val="1"/>
          <w:numId w:val="30"/>
        </w:numPr>
        <w:ind w:left="578" w:hanging="578"/>
        <w:jc w:val="both"/>
        <w:rPr>
          <w:rFonts w:cs="Arial"/>
          <w:lang w:val="en-GB"/>
        </w:rPr>
      </w:pPr>
      <w:bookmarkStart w:id="179" w:name="_Toc472785515"/>
      <w:r w:rsidRPr="002B13C4">
        <w:rPr>
          <w:rFonts w:cs="Arial"/>
          <w:lang w:val="en-GB"/>
        </w:rPr>
        <w:lastRenderedPageBreak/>
        <w:t>Problems during testing</w:t>
      </w:r>
      <w:bookmarkEnd w:id="179"/>
    </w:p>
    <w:p w:rsidR="00D45C60" w:rsidRPr="002A0C6B" w:rsidRDefault="00D45C60" w:rsidP="00D45C60">
      <w:pPr>
        <w:pStyle w:val="BodyText"/>
        <w:rPr>
          <w:rFonts w:ascii="Arial" w:hAnsi="Arial" w:cs="Arial"/>
          <w:lang w:val="en-GB"/>
        </w:rPr>
      </w:pPr>
      <w:r w:rsidRPr="002A0C6B">
        <w:rPr>
          <w:rFonts w:ascii="Arial" w:hAnsi="Arial" w:cs="Arial"/>
          <w:lang w:val="en-GB"/>
        </w:rPr>
        <w:t>During the testing sequences we had different problems.</w:t>
      </w:r>
    </w:p>
    <w:p w:rsidR="00D45C60" w:rsidRPr="002A0C6B" w:rsidRDefault="00D45C60" w:rsidP="00D45C60">
      <w:pPr>
        <w:pStyle w:val="BodyText"/>
        <w:rPr>
          <w:rFonts w:ascii="Arial" w:hAnsi="Arial" w:cs="Arial"/>
          <w:lang w:val="en-GB"/>
        </w:rPr>
      </w:pPr>
      <w:r w:rsidRPr="002A0C6B">
        <w:rPr>
          <w:rFonts w:ascii="Arial" w:hAnsi="Arial" w:cs="Arial"/>
          <w:lang w:val="en-GB"/>
        </w:rPr>
        <w:t xml:space="preserve">In one case the test had to be interrupted due to the participant ignoring the chaperone and unplugging the HTV </w:t>
      </w:r>
      <w:proofErr w:type="spellStart"/>
      <w:r w:rsidRPr="002A0C6B">
        <w:rPr>
          <w:rFonts w:ascii="Arial" w:hAnsi="Arial" w:cs="Arial"/>
          <w:lang w:val="en-GB"/>
        </w:rPr>
        <w:t>Vive</w:t>
      </w:r>
      <w:proofErr w:type="spellEnd"/>
      <w:r w:rsidRPr="002A0C6B">
        <w:rPr>
          <w:rFonts w:ascii="Arial" w:hAnsi="Arial" w:cs="Arial"/>
          <w:lang w:val="en-GB"/>
        </w:rPr>
        <w:t>.</w:t>
      </w:r>
    </w:p>
    <w:p w:rsidR="00D45C60" w:rsidRPr="002A0C6B" w:rsidRDefault="00D45C60" w:rsidP="00D45C60">
      <w:pPr>
        <w:pStyle w:val="BodyText"/>
        <w:rPr>
          <w:rFonts w:ascii="Arial" w:hAnsi="Arial" w:cs="Arial"/>
          <w:lang w:val="en-GB"/>
        </w:rPr>
      </w:pPr>
      <w:r w:rsidRPr="002A0C6B">
        <w:rPr>
          <w:rFonts w:ascii="Arial" w:hAnsi="Arial" w:cs="Arial"/>
          <w:lang w:val="en-GB"/>
        </w:rPr>
        <w:t xml:space="preserve">Another problem that was noticed is the </w:t>
      </w:r>
      <w:r w:rsidR="001C2654" w:rsidRPr="002A0C6B">
        <w:rPr>
          <w:rFonts w:ascii="Arial" w:hAnsi="Arial" w:cs="Arial"/>
          <w:lang w:val="en-GB"/>
        </w:rPr>
        <w:t xml:space="preserve">button of the timer not working properly. In some </w:t>
      </w:r>
      <w:r w:rsidR="002A0C6B" w:rsidRPr="002A0C6B">
        <w:rPr>
          <w:rFonts w:ascii="Arial" w:hAnsi="Arial" w:cs="Arial"/>
          <w:lang w:val="en-GB"/>
        </w:rPr>
        <w:t>cases,</w:t>
      </w:r>
      <w:r w:rsidR="001C2654" w:rsidRPr="002A0C6B">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2A0C6B" w:rsidRDefault="001C2654" w:rsidP="00D45C60">
      <w:pPr>
        <w:pStyle w:val="BodyText"/>
        <w:rPr>
          <w:rFonts w:ascii="Arial" w:hAnsi="Arial" w:cs="Arial"/>
          <w:lang w:val="en-GB"/>
        </w:rPr>
      </w:pPr>
      <w:r w:rsidRPr="002A0C6B">
        <w:rPr>
          <w:rFonts w:ascii="Arial" w:hAnsi="Arial" w:cs="Arial"/>
          <w:lang w:val="en-GB"/>
        </w:rPr>
        <w:t xml:space="preserve">Furthermore, in the </w:t>
      </w:r>
      <w:proofErr w:type="spellStart"/>
      <w:r w:rsidRPr="002A0C6B">
        <w:rPr>
          <w:rFonts w:ascii="Arial" w:hAnsi="Arial" w:cs="Arial"/>
          <w:lang w:val="en-GB"/>
        </w:rPr>
        <w:t>Pick&amp;Place</w:t>
      </w:r>
      <w:proofErr w:type="spellEnd"/>
      <w:r w:rsidRPr="002A0C6B">
        <w:rPr>
          <w:rFonts w:ascii="Arial" w:hAnsi="Arial" w:cs="Arial"/>
          <w:lang w:val="en-GB"/>
        </w:rPr>
        <w:t xml:space="preserve"> test sequence the participants were allowed to see into the room and thus already had the opportunity to recognize certain objects.</w:t>
      </w:r>
      <w:r w:rsidR="002A0C6B">
        <w:rPr>
          <w:rFonts w:ascii="Arial" w:hAnsi="Arial" w:cs="Arial"/>
          <w:lang w:val="en-GB"/>
        </w:rPr>
        <w:t xml:space="preserve"> </w:t>
      </w:r>
      <w:r w:rsidR="002A0C6B" w:rsidRPr="002A0C6B">
        <w:rPr>
          <w:rFonts w:ascii="Arial" w:hAnsi="Arial" w:cs="Arial"/>
          <w:lang w:val="en-GB"/>
        </w:rPr>
        <w:t>S</w:t>
      </w:r>
      <w:r w:rsidRPr="002A0C6B">
        <w:rPr>
          <w:rFonts w:ascii="Arial" w:hAnsi="Arial" w:cs="Arial"/>
          <w:lang w:val="en-GB"/>
        </w:rPr>
        <w:t>urprisingly many did not recognize the objects they could have seen that way.</w:t>
      </w:r>
    </w:p>
    <w:p w:rsidR="00C830A9" w:rsidRPr="002A0C6B" w:rsidRDefault="00C830A9" w:rsidP="00D45C60">
      <w:pPr>
        <w:pStyle w:val="BodyText"/>
        <w:rPr>
          <w:rFonts w:ascii="Arial" w:hAnsi="Arial" w:cs="Arial"/>
          <w:lang w:val="en-GB"/>
        </w:rPr>
      </w:pPr>
      <w:r w:rsidRPr="002A0C6B">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2A0C6B">
        <w:rPr>
          <w:rFonts w:ascii="Arial" w:hAnsi="Arial" w:cs="Arial"/>
          <w:lang w:val="en-GB"/>
        </w:rPr>
        <w:t>back shifted</w:t>
      </w:r>
      <w:r w:rsidRPr="002A0C6B">
        <w:rPr>
          <w:rFonts w:ascii="Arial" w:hAnsi="Arial" w:cs="Arial"/>
          <w:lang w:val="en-GB"/>
        </w:rPr>
        <w:t xml:space="preserve"> when they started to walk again in direction of that object or wall.</w:t>
      </w:r>
    </w:p>
    <w:p w:rsidR="00C830A9" w:rsidRPr="002A0C6B" w:rsidRDefault="002A0C6B" w:rsidP="00D45C60">
      <w:pPr>
        <w:pStyle w:val="BodyText"/>
        <w:rPr>
          <w:rFonts w:ascii="Arial" w:hAnsi="Arial" w:cs="Arial"/>
          <w:lang w:val="en-GB"/>
        </w:rPr>
      </w:pPr>
      <w:r w:rsidRPr="002A0C6B">
        <w:rPr>
          <w:rFonts w:ascii="Arial" w:hAnsi="Arial" w:cs="Arial"/>
          <w:lang w:val="en-GB"/>
        </w:rPr>
        <w:t>A further</w:t>
      </w:r>
      <w:r w:rsidR="00C830A9" w:rsidRPr="002A0C6B">
        <w:rPr>
          <w:rFonts w:ascii="Arial" w:hAnsi="Arial" w:cs="Arial"/>
          <w:lang w:val="en-GB"/>
        </w:rPr>
        <w:t xml:space="preserve"> problem was the imprecision of the </w:t>
      </w:r>
      <w:r w:rsidR="00A816D9" w:rsidRPr="002A0C6B">
        <w:rPr>
          <w:rFonts w:ascii="Arial" w:hAnsi="Arial" w:cs="Arial"/>
          <w:lang w:val="en-GB"/>
        </w:rPr>
        <w:t xml:space="preserve">jumping method. Which lead to many participants not reaching the other side of the pit with their three tries. </w:t>
      </w:r>
    </w:p>
    <w:p w:rsidR="00C830A9" w:rsidRPr="002A0C6B" w:rsidRDefault="00C830A9" w:rsidP="00D45C60">
      <w:pPr>
        <w:pStyle w:val="BodyText"/>
        <w:rPr>
          <w:rFonts w:ascii="Arial" w:hAnsi="Arial" w:cs="Arial"/>
          <w:lang w:val="en-GB"/>
        </w:rPr>
      </w:pPr>
    </w:p>
    <w:p w:rsidR="007A1973" w:rsidRPr="002B13C4" w:rsidRDefault="007A1973" w:rsidP="00F0430D">
      <w:pPr>
        <w:pStyle w:val="Heading1"/>
        <w:jc w:val="both"/>
        <w:rPr>
          <w:rFonts w:cs="Arial"/>
          <w:lang w:val="en-GB"/>
        </w:rPr>
      </w:pPr>
      <w:bookmarkStart w:id="180" w:name="_Toc472785516"/>
      <w:r w:rsidRPr="002B13C4">
        <w:rPr>
          <w:rFonts w:cs="Arial"/>
          <w:lang w:val="en-GB"/>
        </w:rPr>
        <w:lastRenderedPageBreak/>
        <w:t>Conclusion</w:t>
      </w:r>
      <w:bookmarkEnd w:id="180"/>
    </w:p>
    <w:p w:rsidR="007A1973" w:rsidRPr="002B13C4" w:rsidRDefault="007A1973" w:rsidP="00F0430D">
      <w:pPr>
        <w:pStyle w:val="Heading2"/>
        <w:numPr>
          <w:ilvl w:val="1"/>
          <w:numId w:val="30"/>
        </w:numPr>
        <w:ind w:left="578" w:hanging="578"/>
        <w:jc w:val="both"/>
        <w:rPr>
          <w:rFonts w:cs="Arial"/>
          <w:lang w:val="en-GB"/>
        </w:rPr>
      </w:pPr>
      <w:bookmarkStart w:id="181" w:name="_Toc472785517"/>
      <w:r w:rsidRPr="002B13C4">
        <w:rPr>
          <w:rFonts w:cs="Arial"/>
          <w:lang w:val="en-GB"/>
        </w:rPr>
        <w:t>Introduction</w:t>
      </w:r>
      <w:bookmarkEnd w:id="181"/>
    </w:p>
    <w:p w:rsidR="007A1973" w:rsidRPr="002B13C4" w:rsidRDefault="007A1973" w:rsidP="00F0430D">
      <w:pPr>
        <w:pStyle w:val="BodyText"/>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Heading2"/>
        <w:numPr>
          <w:ilvl w:val="1"/>
          <w:numId w:val="30"/>
        </w:numPr>
        <w:ind w:left="578" w:hanging="578"/>
        <w:jc w:val="both"/>
        <w:rPr>
          <w:rFonts w:cs="Arial"/>
          <w:lang w:val="en-GB"/>
        </w:rPr>
      </w:pPr>
      <w:bookmarkStart w:id="182" w:name="_Toc472785518"/>
      <w:r w:rsidRPr="002B13C4">
        <w:rPr>
          <w:rFonts w:cs="Arial"/>
          <w:lang w:val="en-GB"/>
        </w:rPr>
        <w:t>Insights</w:t>
      </w:r>
      <w:bookmarkEnd w:id="182"/>
    </w:p>
    <w:p w:rsidR="00A240B5" w:rsidRPr="00A240B5" w:rsidRDefault="00A240B5" w:rsidP="00A240B5">
      <w:pPr>
        <w:pStyle w:val="BodyText"/>
        <w:rPr>
          <w:rFonts w:ascii="Arial" w:hAnsi="Arial" w:cs="Arial"/>
          <w:color w:val="FF0000"/>
          <w:lang w:val="en-GB"/>
        </w:rPr>
      </w:pPr>
      <w:r>
        <w:rPr>
          <w:rFonts w:ascii="Arial" w:hAnsi="Arial" w:cs="Arial"/>
          <w:color w:val="FF0000"/>
          <w:lang w:val="en-GB"/>
        </w:rPr>
        <w:t>In this place w</w:t>
      </w:r>
      <w:r w:rsidRPr="00A240B5">
        <w:rPr>
          <w:rFonts w:ascii="Arial" w:hAnsi="Arial" w:cs="Arial"/>
          <w:color w:val="FF0000"/>
          <w:lang w:val="en-GB"/>
        </w:rPr>
        <w:t xml:space="preserve">e want to remind that the </w:t>
      </w:r>
      <w:r>
        <w:rPr>
          <w:rFonts w:ascii="Arial" w:hAnsi="Arial" w:cs="Arial"/>
          <w:color w:val="FF0000"/>
          <w:lang w:val="en-GB"/>
        </w:rPr>
        <w:t>navigation</w:t>
      </w:r>
      <w:r w:rsidRPr="00A240B5">
        <w:rPr>
          <w:rFonts w:ascii="Arial" w:hAnsi="Arial" w:cs="Arial"/>
          <w:color w:val="FF0000"/>
          <w:lang w:val="en-GB"/>
        </w:rPr>
        <w:t xml:space="preserve"> methods are just compared to each other, the teleportation method is a standard implementation.</w:t>
      </w:r>
    </w:p>
    <w:p w:rsidR="00A240B5" w:rsidRPr="00A240B5" w:rsidRDefault="00A240B5" w:rsidP="00A240B5">
      <w:pPr>
        <w:pStyle w:val="BodyText"/>
        <w:rPr>
          <w:rFonts w:ascii="Arial" w:hAnsi="Arial" w:cs="Arial"/>
          <w:color w:val="FF0000"/>
          <w:lang w:val="en-GB"/>
        </w:rPr>
      </w:pPr>
      <w:r>
        <w:rPr>
          <w:rFonts w:ascii="Arial" w:hAnsi="Arial" w:cs="Arial"/>
          <w:color w:val="FF0000"/>
          <w:lang w:val="en-GB"/>
        </w:rPr>
        <w:t>We evaluated the four</w:t>
      </w:r>
      <w:r w:rsidRPr="00A240B5">
        <w:rPr>
          <w:rFonts w:ascii="Arial" w:hAnsi="Arial" w:cs="Arial"/>
          <w:color w:val="FF0000"/>
          <w:lang w:val="en-GB"/>
        </w:rPr>
        <w:t xml:space="preserve"> movement methods from our testing results. These parameters are specified to </w:t>
      </w:r>
      <w:proofErr w:type="spellStart"/>
      <w:r w:rsidRPr="00A240B5">
        <w:rPr>
          <w:rFonts w:ascii="Arial" w:hAnsi="Arial" w:cs="Arial"/>
          <w:color w:val="FF0000"/>
          <w:lang w:val="en-GB"/>
        </w:rPr>
        <w:t>analyze</w:t>
      </w:r>
      <w:proofErr w:type="spellEnd"/>
      <w:r w:rsidRPr="00A240B5">
        <w:rPr>
          <w:rFonts w:ascii="Arial" w:hAnsi="Arial" w:cs="Arial"/>
          <w:color w:val="FF0000"/>
          <w:lang w:val="en-GB"/>
        </w:rPr>
        <w:t xml:space="preserve"> the differences of a movement methods in virtual reality [11]. We decided to drop spatial awareness, in </w:t>
      </w:r>
      <w:proofErr w:type="spellStart"/>
      <w:r w:rsidRPr="00A240B5">
        <w:rPr>
          <w:rFonts w:ascii="Arial" w:hAnsi="Arial" w:cs="Arial"/>
          <w:color w:val="FF0000"/>
          <w:lang w:val="en-GB"/>
        </w:rPr>
        <w:t>favor</w:t>
      </w:r>
      <w:proofErr w:type="spellEnd"/>
      <w:r w:rsidRPr="00A240B5">
        <w:rPr>
          <w:rFonts w:ascii="Arial" w:hAnsi="Arial" w:cs="Arial"/>
          <w:color w:val="FF0000"/>
          <w:lang w:val="en-GB"/>
        </w:rPr>
        <w:t xml:space="preserve"> of the other parameters.</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For Walking in Place and Walking by Leaning we only conducted tests for Speed, Ease of Learning, Ease of Use and Information Gathering.</w:t>
      </w:r>
    </w:p>
    <w:p w:rsidR="00A240B5" w:rsidRPr="00A240B5" w:rsidRDefault="00A240B5" w:rsidP="00A240B5">
      <w:pPr>
        <w:pStyle w:val="BodyText"/>
        <w:rPr>
          <w:rFonts w:ascii="Arial" w:hAnsi="Arial" w:cs="Arial"/>
          <w:color w:val="FF0000"/>
          <w:lang w:val="en-GB"/>
        </w:rPr>
      </w:pPr>
    </w:p>
    <w:tbl>
      <w:tblPr>
        <w:tblW w:w="9404" w:type="dxa"/>
        <w:tblInd w:w="113" w:type="dxa"/>
        <w:tblLook w:val="04A0" w:firstRow="1" w:lastRow="0" w:firstColumn="1" w:lastColumn="0" w:noHBand="0" w:noVBand="1"/>
      </w:tblPr>
      <w:tblGrid>
        <w:gridCol w:w="2020"/>
        <w:gridCol w:w="1220"/>
        <w:gridCol w:w="1220"/>
        <w:gridCol w:w="1220"/>
        <w:gridCol w:w="1284"/>
        <w:gridCol w:w="1220"/>
        <w:gridCol w:w="1220"/>
      </w:tblGrid>
      <w:tr w:rsidR="00A240B5" w:rsidRPr="00F91D1C" w:rsidTr="00A240B5">
        <w:trPr>
          <w:trHeight w:val="645"/>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240B5" w:rsidRPr="00361791" w:rsidRDefault="00A240B5" w:rsidP="00A240B5">
            <w:pPr>
              <w:rPr>
                <w:rFonts w:cs="Calibri"/>
                <w:color w:val="000000"/>
                <w:lang w:val="en-US" w:eastAsia="en-GB"/>
              </w:rPr>
            </w:pPr>
            <w:r w:rsidRPr="00361791">
              <w:rPr>
                <w:rFonts w:cs="Calibri"/>
                <w:color w:val="000000"/>
                <w:lang w:val="en-US" w:eastAsia="en-GB"/>
              </w:rPr>
              <w:t> </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Speed</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Learning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Use</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Information Gathering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Accuracy</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Presence</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Teleportation</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Jumping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1</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2-3</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in Place</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by Leaning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bl>
    <w:p w:rsidR="00A240B5" w:rsidRPr="00361791" w:rsidRDefault="00A240B5" w:rsidP="00A240B5">
      <w:pPr>
        <w:pStyle w:val="BodyText"/>
        <w:rPr>
          <w:rFonts w:ascii="Arial" w:hAnsi="Arial" w:cs="Arial"/>
          <w:color w:val="FF0000"/>
          <w:lang w:val="en-US"/>
        </w:rPr>
      </w:pPr>
      <w:r w:rsidRPr="00361791">
        <w:rPr>
          <w:rFonts w:ascii="Arial" w:hAnsi="Arial" w:cs="Arial"/>
          <w:color w:val="FF0000"/>
          <w:lang w:val="en-US"/>
        </w:rPr>
        <w:t>(Scale from 1 to 5, with 5 being the highest)</w:t>
      </w:r>
    </w:p>
    <w:p w:rsidR="003E1311" w:rsidRDefault="003E1311" w:rsidP="003E1311">
      <w:pPr>
        <w:pStyle w:val="Heading3"/>
        <w:rPr>
          <w:lang w:val="en-GB"/>
        </w:rPr>
      </w:pPr>
      <w:r>
        <w:rPr>
          <w:lang w:val="en-GB"/>
        </w:rPr>
        <w:t>Speed</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 xml:space="preserve">The speed is difficult to measure since, there can be many appropriate velocities for a specific </w:t>
      </w:r>
      <w:r>
        <w:rPr>
          <w:rFonts w:ascii="Arial" w:hAnsi="Arial" w:cs="Arial"/>
          <w:color w:val="FF0000"/>
          <w:lang w:val="en-GB"/>
        </w:rPr>
        <w:t>navigation</w:t>
      </w:r>
      <w:r w:rsidRPr="00A240B5">
        <w:rPr>
          <w:rFonts w:ascii="Arial" w:hAnsi="Arial" w:cs="Arial"/>
          <w:color w:val="FF0000"/>
          <w:lang w:val="en-GB"/>
        </w:rPr>
        <w:t xml:space="preserve"> method, this means that instead of just a Walking in Place </w:t>
      </w:r>
      <w:r>
        <w:rPr>
          <w:rFonts w:ascii="Arial" w:hAnsi="Arial" w:cs="Arial"/>
          <w:color w:val="FF0000"/>
          <w:lang w:val="en-GB"/>
        </w:rPr>
        <w:t>m</w:t>
      </w:r>
      <w:r w:rsidRPr="00A240B5">
        <w:rPr>
          <w:rFonts w:ascii="Arial" w:hAnsi="Arial" w:cs="Arial"/>
          <w:color w:val="FF0000"/>
          <w:lang w:val="en-GB"/>
        </w:rPr>
        <w:t>ethod there will be a range of speed parameters that will work out in different scenarios.</w:t>
      </w:r>
      <w:ins w:id="183" w:author="Groux Marcel (s)" w:date="2017-01-22T13:55:00Z">
        <w:r w:rsidR="004A2743">
          <w:rPr>
            <w:rFonts w:ascii="Arial" w:hAnsi="Arial" w:cs="Arial"/>
            <w:color w:val="FF0000"/>
            <w:lang w:val="en-GB"/>
          </w:rPr>
          <w:t xml:space="preserve"> </w:t>
        </w:r>
      </w:ins>
      <w:ins w:id="184" w:author="Groux Marcel (s)" w:date="2017-01-22T13:56:00Z">
        <w:r w:rsidR="004A2743">
          <w:rPr>
            <w:rFonts w:ascii="Arial" w:hAnsi="Arial" w:cs="Arial"/>
            <w:color w:val="FF0000"/>
            <w:lang w:val="en-GB"/>
          </w:rPr>
          <w:t>Teleportation is a really fast navigation method [11], however Information Gathering and Presence suffers.</w:t>
        </w:r>
      </w:ins>
    </w:p>
    <w:p w:rsidR="003E1311" w:rsidRDefault="003E1311" w:rsidP="003E1311">
      <w:pPr>
        <w:pStyle w:val="Heading3"/>
        <w:rPr>
          <w:lang w:val="en-GB"/>
        </w:rPr>
      </w:pPr>
      <w:r>
        <w:rPr>
          <w:lang w:val="en-GB"/>
        </w:rPr>
        <w:t>Ease of Learning</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The learning times, differ on how intuitive a movement method is. If a movement method is implemented intuitive or naturally learning times will decrease.</w:t>
      </w:r>
    </w:p>
    <w:p w:rsidR="003E1311" w:rsidRDefault="003E1311" w:rsidP="003E1311">
      <w:pPr>
        <w:pStyle w:val="Heading3"/>
        <w:rPr>
          <w:lang w:val="en-GB"/>
        </w:rPr>
      </w:pPr>
      <w:r>
        <w:rPr>
          <w:lang w:val="en-GB"/>
        </w:rPr>
        <w:lastRenderedPageBreak/>
        <w:t>Ease of Use</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The clear winner is teleportation, howev</w:t>
      </w:r>
      <w:r>
        <w:rPr>
          <w:rFonts w:ascii="Arial" w:hAnsi="Arial" w:cs="Arial"/>
          <w:color w:val="FF0000"/>
          <w:lang w:val="en-GB"/>
        </w:rPr>
        <w:t>er with some more time invested</w:t>
      </w:r>
      <w:r w:rsidRPr="00A240B5">
        <w:rPr>
          <w:rFonts w:ascii="Arial" w:hAnsi="Arial" w:cs="Arial"/>
          <w:color w:val="FF0000"/>
          <w:lang w:val="en-GB"/>
        </w:rPr>
        <w:t xml:space="preserve"> Walking in </w:t>
      </w:r>
      <w:r>
        <w:rPr>
          <w:rFonts w:ascii="Arial" w:hAnsi="Arial" w:cs="Arial"/>
          <w:color w:val="FF0000"/>
          <w:lang w:val="en-GB"/>
        </w:rPr>
        <w:t>Place and Walking by Leaning have</w:t>
      </w:r>
      <w:r w:rsidRPr="00A240B5">
        <w:rPr>
          <w:rFonts w:ascii="Arial" w:hAnsi="Arial" w:cs="Arial"/>
          <w:color w:val="FF0000"/>
          <w:lang w:val="en-GB"/>
        </w:rPr>
        <w:t xml:space="preserve"> potential. As jumping is really difficult to use it needs to be implemented in an accessible and intuitive way, </w:t>
      </w:r>
      <w:r>
        <w:rPr>
          <w:rFonts w:ascii="Arial" w:hAnsi="Arial" w:cs="Arial"/>
          <w:color w:val="FF0000"/>
          <w:lang w:val="en-GB"/>
        </w:rPr>
        <w:t>raise the score</w:t>
      </w:r>
      <w:r w:rsidRPr="00A240B5">
        <w:rPr>
          <w:rFonts w:ascii="Arial" w:hAnsi="Arial" w:cs="Arial"/>
          <w:color w:val="FF0000"/>
          <w:lang w:val="en-GB"/>
        </w:rPr>
        <w:t>.</w:t>
      </w:r>
    </w:p>
    <w:p w:rsidR="003E1311" w:rsidRDefault="003E1311" w:rsidP="003E1311">
      <w:pPr>
        <w:pStyle w:val="Heading3"/>
        <w:rPr>
          <w:lang w:val="en-GB"/>
        </w:rPr>
      </w:pPr>
      <w:r>
        <w:rPr>
          <w:lang w:val="en-GB"/>
        </w:rPr>
        <w:t>Information Gathering</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 xml:space="preserve">The information gathering from Walking in Place and Walking by Leaning is better as </w:t>
      </w:r>
      <w:r>
        <w:rPr>
          <w:rFonts w:ascii="Arial" w:hAnsi="Arial" w:cs="Arial"/>
          <w:color w:val="FF0000"/>
          <w:lang w:val="en-GB"/>
        </w:rPr>
        <w:t xml:space="preserve">the one of </w:t>
      </w:r>
      <w:r w:rsidRPr="00A240B5">
        <w:rPr>
          <w:rFonts w:ascii="Arial" w:hAnsi="Arial" w:cs="Arial"/>
          <w:color w:val="FF0000"/>
          <w:lang w:val="en-GB"/>
        </w:rPr>
        <w:t>teleportation. Which was already known</w:t>
      </w:r>
    </w:p>
    <w:p w:rsidR="003E1311" w:rsidRDefault="003E1311" w:rsidP="003E1311">
      <w:pPr>
        <w:pStyle w:val="Heading3"/>
        <w:rPr>
          <w:lang w:val="en-GB"/>
        </w:rPr>
      </w:pPr>
      <w:r>
        <w:rPr>
          <w:lang w:val="en-GB"/>
        </w:rPr>
        <w:t>Accuracy</w:t>
      </w:r>
    </w:p>
    <w:p w:rsidR="003E1311" w:rsidRPr="00A240B5" w:rsidRDefault="00A240B5" w:rsidP="003E1311">
      <w:pPr>
        <w:pStyle w:val="BodyText"/>
        <w:rPr>
          <w:rFonts w:ascii="Arial" w:hAnsi="Arial" w:cs="Arial"/>
          <w:color w:val="FF0000"/>
          <w:lang w:val="en-GB"/>
        </w:rPr>
      </w:pPr>
      <w:del w:id="185" w:author="Groux Marcel (s)" w:date="2017-01-22T13:58:00Z">
        <w:r w:rsidDel="004A2743">
          <w:rPr>
            <w:rFonts w:ascii="Arial" w:hAnsi="Arial" w:cs="Arial"/>
            <w:color w:val="FF0000"/>
            <w:lang w:val="en-GB"/>
          </w:rPr>
          <w:delText>???</w:delText>
        </w:r>
      </w:del>
      <w:ins w:id="186" w:author="Groux Marcel (s)" w:date="2017-01-22T13:58:00Z">
        <w:r w:rsidR="004A2743">
          <w:rPr>
            <w:rFonts w:ascii="Arial" w:hAnsi="Arial" w:cs="Arial"/>
            <w:color w:val="FF0000"/>
            <w:lang w:val="en-GB"/>
          </w:rPr>
          <w:t xml:space="preserve">With teleportation you can navigate exact. </w:t>
        </w:r>
      </w:ins>
      <w:ins w:id="187" w:author="Groux Marcel (s)" w:date="2017-01-22T14:00:00Z">
        <w:r w:rsidR="004A2743">
          <w:rPr>
            <w:rFonts w:ascii="Arial" w:hAnsi="Arial" w:cs="Arial"/>
            <w:color w:val="FF0000"/>
            <w:lang w:val="en-GB"/>
          </w:rPr>
          <w:t>Jumping on the other hand is not meant to be that exact.</w:t>
        </w:r>
      </w:ins>
    </w:p>
    <w:p w:rsidR="003E1311" w:rsidRPr="003E1311" w:rsidRDefault="003E1311" w:rsidP="003E1311">
      <w:pPr>
        <w:pStyle w:val="Heading3"/>
        <w:rPr>
          <w:lang w:val="en-GB"/>
        </w:rPr>
      </w:pPr>
      <w:r>
        <w:rPr>
          <w:lang w:val="en-GB"/>
        </w:rPr>
        <w:t>Presence</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Mainly sound was missing, the presence of the teleportation method was better evaluated because it was easier to use.</w:t>
      </w:r>
    </w:p>
    <w:p w:rsidR="003E1311" w:rsidRPr="00A240B5" w:rsidRDefault="003E1311" w:rsidP="003E1311">
      <w:pPr>
        <w:pStyle w:val="BodyText"/>
        <w:rPr>
          <w:rFonts w:ascii="Arial" w:hAnsi="Arial" w:cs="Arial"/>
          <w:color w:val="FF0000"/>
          <w:lang w:val="en-GB"/>
        </w:rPr>
      </w:pPr>
    </w:p>
    <w:p w:rsidR="003E1311" w:rsidRDefault="003E1311" w:rsidP="003E1311">
      <w:pPr>
        <w:pStyle w:val="Heading2"/>
        <w:rPr>
          <w:lang w:val="en-GB"/>
        </w:rPr>
      </w:pPr>
      <w:r>
        <w:rPr>
          <w:lang w:val="en-GB"/>
        </w:rPr>
        <w:t>Suggested scenarios for Navigation Methods</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Scenarios are either for the industry or for recreational purposes.</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To make navigation methods as real as possible they have to be integrated realistically, for example that you are exploring on a Segway instead of just flying over the floor.</w:t>
      </w:r>
    </w:p>
    <w:p w:rsidR="00A240B5" w:rsidRPr="00361791" w:rsidRDefault="00A240B5" w:rsidP="00A240B5">
      <w:pPr>
        <w:pStyle w:val="Heading3"/>
        <w:rPr>
          <w:lang w:val="en-US"/>
        </w:rPr>
      </w:pPr>
      <w:r w:rsidRPr="00361791">
        <w:rPr>
          <w:lang w:val="en-US"/>
        </w:rPr>
        <w:t>Telepor</w:t>
      </w:r>
      <w:r>
        <w:rPr>
          <w:lang w:val="en-US"/>
        </w:rPr>
        <w:t>tat</w:t>
      </w:r>
      <w:r w:rsidRPr="00361791">
        <w:rPr>
          <w:lang w:val="en-US"/>
        </w:rPr>
        <w:t>ion</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 xml:space="preserve">In application for the </w:t>
      </w:r>
      <w:r>
        <w:rPr>
          <w:rFonts w:ascii="Arial" w:hAnsi="Arial" w:cs="Arial"/>
          <w:color w:val="FF0000"/>
          <w:lang w:val="en-GB"/>
        </w:rPr>
        <w:t>industry</w:t>
      </w:r>
      <w:r w:rsidRPr="00A240B5">
        <w:rPr>
          <w:rFonts w:ascii="Arial" w:hAnsi="Arial" w:cs="Arial"/>
          <w:color w:val="FF0000"/>
          <w:lang w:val="en-GB"/>
        </w:rPr>
        <w:t xml:space="preserve"> our tests show that there is a lot to miss out with by using only teleportation. Therefore</w:t>
      </w:r>
      <w:r>
        <w:rPr>
          <w:rFonts w:ascii="Arial" w:hAnsi="Arial" w:cs="Arial"/>
          <w:color w:val="FF0000"/>
          <w:lang w:val="en-GB"/>
        </w:rPr>
        <w:t>,</w:t>
      </w:r>
      <w:r w:rsidRPr="00A240B5">
        <w:rPr>
          <w:rFonts w:ascii="Arial" w:hAnsi="Arial" w:cs="Arial"/>
          <w:color w:val="FF0000"/>
          <w:lang w:val="en-GB"/>
        </w:rPr>
        <w:t xml:space="preserve"> a room to room teleportation may be suited to travel between rooms, but other methods, should be used to explore the rooms.</w:t>
      </w:r>
    </w:p>
    <w:p w:rsidR="00A240B5" w:rsidRPr="00361791" w:rsidRDefault="00A240B5" w:rsidP="00A240B5">
      <w:pPr>
        <w:pStyle w:val="Heading3"/>
        <w:rPr>
          <w:lang w:val="en-US"/>
        </w:rPr>
      </w:pPr>
      <w:r w:rsidRPr="00361791">
        <w:rPr>
          <w:lang w:val="en-US"/>
        </w:rPr>
        <w:t>Jumping</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 xml:space="preserve">Generally suited for </w:t>
      </w:r>
      <w:proofErr w:type="spellStart"/>
      <w:r w:rsidRPr="00A240B5">
        <w:rPr>
          <w:rFonts w:ascii="Arial" w:hAnsi="Arial" w:cs="Arial"/>
          <w:color w:val="FF0000"/>
          <w:lang w:val="en-GB"/>
        </w:rPr>
        <w:t>Jump</w:t>
      </w:r>
      <w:r>
        <w:rPr>
          <w:rFonts w:ascii="Arial" w:hAnsi="Arial" w:cs="Arial"/>
          <w:color w:val="FF0000"/>
          <w:lang w:val="en-GB"/>
        </w:rPr>
        <w:t>’n’</w:t>
      </w:r>
      <w:r w:rsidRPr="00A240B5">
        <w:rPr>
          <w:rFonts w:ascii="Arial" w:hAnsi="Arial" w:cs="Arial"/>
          <w:color w:val="FF0000"/>
          <w:lang w:val="en-GB"/>
        </w:rPr>
        <w:t>Run</w:t>
      </w:r>
      <w:proofErr w:type="spellEnd"/>
      <w:r w:rsidRPr="00A240B5">
        <w:rPr>
          <w:rFonts w:ascii="Arial" w:hAnsi="Arial" w:cs="Arial"/>
          <w:color w:val="FF0000"/>
          <w:lang w:val="en-GB"/>
        </w:rPr>
        <w:t xml:space="preserve"> style games, the implementation as it is right now is made by a single tel</w:t>
      </w:r>
      <w:r>
        <w:rPr>
          <w:rFonts w:ascii="Arial" w:hAnsi="Arial" w:cs="Arial"/>
          <w:color w:val="FF0000"/>
          <w:lang w:val="en-GB"/>
        </w:rPr>
        <w:t>eportation inside the jumping. H</w:t>
      </w:r>
      <w:r w:rsidRPr="00A240B5">
        <w:rPr>
          <w:rFonts w:ascii="Arial" w:hAnsi="Arial" w:cs="Arial"/>
          <w:color w:val="FF0000"/>
          <w:lang w:val="en-GB"/>
        </w:rPr>
        <w:t xml:space="preserve">owever, the jump could also be fully locomoted and therefore the motion is </w:t>
      </w:r>
      <w:r>
        <w:rPr>
          <w:rFonts w:ascii="Arial" w:hAnsi="Arial" w:cs="Arial"/>
          <w:color w:val="FF0000"/>
          <w:lang w:val="en-GB"/>
        </w:rPr>
        <w:t>felt.</w:t>
      </w:r>
      <w:r w:rsidRPr="00A240B5">
        <w:rPr>
          <w:rFonts w:ascii="Arial" w:hAnsi="Arial" w:cs="Arial"/>
          <w:color w:val="FF0000"/>
          <w:lang w:val="en-GB"/>
        </w:rPr>
        <w:t xml:space="preserve"> </w:t>
      </w:r>
      <w:r>
        <w:rPr>
          <w:rFonts w:ascii="Arial" w:hAnsi="Arial" w:cs="Arial"/>
          <w:color w:val="FF0000"/>
          <w:lang w:val="en-GB"/>
        </w:rPr>
        <w:t>The</w:t>
      </w:r>
      <w:r w:rsidRPr="00A240B5">
        <w:rPr>
          <w:rFonts w:ascii="Arial" w:hAnsi="Arial" w:cs="Arial"/>
          <w:color w:val="FF0000"/>
          <w:lang w:val="en-GB"/>
        </w:rPr>
        <w:t xml:space="preserve"> motion sickness needs to be evaluated.</w:t>
      </w:r>
    </w:p>
    <w:p w:rsidR="00A240B5" w:rsidRPr="00361791" w:rsidRDefault="00A240B5" w:rsidP="00A240B5">
      <w:pPr>
        <w:pStyle w:val="Heading3"/>
        <w:rPr>
          <w:lang w:val="en-US"/>
        </w:rPr>
      </w:pPr>
      <w:r w:rsidRPr="00A240B5">
        <w:rPr>
          <w:lang w:val="en-US"/>
        </w:rPr>
        <w:t>Walking</w:t>
      </w:r>
      <w:r w:rsidRPr="00361791">
        <w:rPr>
          <w:lang w:val="en-US"/>
        </w:rPr>
        <w:t xml:space="preserve"> in Place</w:t>
      </w:r>
    </w:p>
    <w:p w:rsidR="00A240B5" w:rsidRPr="00A240B5" w:rsidRDefault="00A240B5" w:rsidP="00A240B5">
      <w:pPr>
        <w:pStyle w:val="BodyText"/>
        <w:rPr>
          <w:rFonts w:ascii="Arial" w:hAnsi="Arial" w:cs="Arial"/>
          <w:color w:val="FF0000"/>
          <w:lang w:val="en-GB"/>
        </w:rPr>
      </w:pPr>
      <w:r>
        <w:rPr>
          <w:rFonts w:ascii="Arial" w:hAnsi="Arial" w:cs="Arial"/>
          <w:color w:val="FF0000"/>
          <w:lang w:val="en-GB"/>
        </w:rPr>
        <w:t>In this method the controllers are used to navigate. If</w:t>
      </w:r>
      <w:r w:rsidRPr="00A240B5">
        <w:rPr>
          <w:rFonts w:ascii="Arial" w:hAnsi="Arial" w:cs="Arial"/>
          <w:color w:val="FF0000"/>
          <w:lang w:val="en-GB"/>
        </w:rPr>
        <w:t xml:space="preserve"> the controllers are used for something else </w:t>
      </w:r>
      <w:r>
        <w:rPr>
          <w:rFonts w:ascii="Arial" w:hAnsi="Arial" w:cs="Arial"/>
          <w:color w:val="FF0000"/>
          <w:lang w:val="en-GB"/>
        </w:rPr>
        <w:t>when</w:t>
      </w:r>
      <w:r w:rsidRPr="00A240B5">
        <w:rPr>
          <w:rFonts w:ascii="Arial" w:hAnsi="Arial" w:cs="Arial"/>
          <w:color w:val="FF0000"/>
          <w:lang w:val="en-GB"/>
        </w:rPr>
        <w:t xml:space="preserve"> the user needs to navigate he can’t really navigate. This could be used for exploring rooms </w:t>
      </w:r>
      <w:r w:rsidRPr="00A240B5">
        <w:rPr>
          <w:rFonts w:ascii="Arial" w:hAnsi="Arial" w:cs="Arial"/>
          <w:color w:val="FF0000"/>
          <w:lang w:val="en-GB"/>
        </w:rPr>
        <w:lastRenderedPageBreak/>
        <w:t>without much of movement necessary other than the arms.</w:t>
      </w:r>
      <w:ins w:id="188" w:author="Groux Marcel (s)" w:date="2017-01-22T14:04:00Z">
        <w:r w:rsidR="00D678A8">
          <w:rPr>
            <w:rFonts w:ascii="Arial" w:hAnsi="Arial" w:cs="Arial"/>
            <w:color w:val="FF0000"/>
            <w:lang w:val="en-GB"/>
          </w:rPr>
          <w:t xml:space="preserve"> Can be used to retain spatial knowledge</w:t>
        </w:r>
      </w:ins>
      <w:ins w:id="189" w:author="Groux Marcel (s)" w:date="2017-01-22T14:06:00Z">
        <w:r w:rsidR="00D678A8">
          <w:rPr>
            <w:rFonts w:ascii="Arial" w:hAnsi="Arial" w:cs="Arial"/>
            <w:color w:val="FF0000"/>
            <w:lang w:val="en-GB"/>
          </w:rPr>
          <w:t xml:space="preserve"> [</w:t>
        </w:r>
      </w:ins>
      <w:ins w:id="190" w:author="Groux Marcel (s)" w:date="2017-01-22T14:07:00Z">
        <w:r w:rsidR="00D678A8">
          <w:rPr>
            <w:rFonts w:ascii="Arial" w:hAnsi="Arial" w:cs="Arial"/>
            <w:color w:val="FF0000"/>
            <w:lang w:val="en-GB"/>
          </w:rPr>
          <w:t>9]</w:t>
        </w:r>
      </w:ins>
      <w:ins w:id="191" w:author="Groux Marcel (s)" w:date="2017-01-22T14:05:00Z">
        <w:r w:rsidR="00D678A8">
          <w:rPr>
            <w:rFonts w:ascii="Arial" w:hAnsi="Arial" w:cs="Arial"/>
            <w:color w:val="FF0000"/>
            <w:lang w:val="en-GB"/>
          </w:rPr>
          <w:t>.</w:t>
        </w:r>
      </w:ins>
    </w:p>
    <w:p w:rsidR="00A240B5" w:rsidRPr="00361791" w:rsidRDefault="00A240B5" w:rsidP="00A240B5">
      <w:pPr>
        <w:pStyle w:val="Heading3"/>
        <w:rPr>
          <w:lang w:val="en-US"/>
        </w:rPr>
      </w:pPr>
      <w:r w:rsidRPr="00361791">
        <w:rPr>
          <w:lang w:val="en-US"/>
        </w:rPr>
        <w:t>Walking by Leaning</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Only leaning required, which is a great thing.</w:t>
      </w:r>
      <w:ins w:id="192" w:author="Groux Marcel (s)" w:date="2017-01-22T14:05:00Z">
        <w:r w:rsidR="00D678A8">
          <w:rPr>
            <w:rFonts w:ascii="Arial" w:hAnsi="Arial" w:cs="Arial"/>
            <w:color w:val="FF0000"/>
            <w:lang w:val="en-GB"/>
          </w:rPr>
          <w:t xml:space="preserve"> As it is very similar to Walking in Place it can be used to retain spatial knowledge</w:t>
        </w:r>
      </w:ins>
      <w:ins w:id="193" w:author="Groux Marcel (s)" w:date="2017-01-22T14:07:00Z">
        <w:r w:rsidR="00D678A8">
          <w:rPr>
            <w:rFonts w:ascii="Arial" w:hAnsi="Arial" w:cs="Arial"/>
            <w:color w:val="FF0000"/>
            <w:lang w:val="en-GB"/>
          </w:rPr>
          <w:t xml:space="preserve"> [9]</w:t>
        </w:r>
      </w:ins>
      <w:ins w:id="194" w:author="Groux Marcel (s)" w:date="2017-01-22T14:05:00Z">
        <w:r w:rsidR="00D678A8">
          <w:rPr>
            <w:rFonts w:ascii="Arial" w:hAnsi="Arial" w:cs="Arial"/>
            <w:color w:val="FF0000"/>
            <w:lang w:val="en-GB"/>
          </w:rPr>
          <w:t>.</w:t>
        </w:r>
      </w:ins>
      <w:r w:rsidRPr="00A240B5">
        <w:rPr>
          <w:rFonts w:ascii="Arial" w:hAnsi="Arial" w:cs="Arial"/>
          <w:color w:val="FF0000"/>
          <w:lang w:val="en-GB"/>
        </w:rPr>
        <w:t xml:space="preserve"> </w:t>
      </w:r>
      <w:del w:id="195" w:author="Groux Marcel (s)" w:date="2017-01-22T14:05:00Z">
        <w:r w:rsidRPr="00A240B5" w:rsidDel="00D678A8">
          <w:rPr>
            <w:rFonts w:ascii="Arial" w:hAnsi="Arial" w:cs="Arial"/>
            <w:color w:val="FF0000"/>
            <w:lang w:val="en-GB"/>
          </w:rPr>
          <w:delText xml:space="preserve">This could be used to </w:delText>
        </w:r>
        <w:r w:rsidDel="00D678A8">
          <w:rPr>
            <w:rFonts w:ascii="Arial" w:hAnsi="Arial" w:cs="Arial"/>
            <w:color w:val="FF0000"/>
            <w:lang w:val="en-GB"/>
          </w:rPr>
          <w:delText>????</w:delText>
        </w:r>
      </w:del>
    </w:p>
    <w:p w:rsidR="003E1311" w:rsidRPr="00A240B5" w:rsidRDefault="003E1311" w:rsidP="003E1311">
      <w:pPr>
        <w:pStyle w:val="BodyText"/>
        <w:rPr>
          <w:rFonts w:ascii="Arial" w:hAnsi="Arial" w:cs="Arial"/>
          <w:color w:val="FF0000"/>
          <w:lang w:val="en-GB"/>
        </w:rPr>
      </w:pPr>
    </w:p>
    <w:p w:rsidR="007A1973" w:rsidRDefault="003E1311" w:rsidP="00F0430D">
      <w:pPr>
        <w:pStyle w:val="Heading2"/>
        <w:numPr>
          <w:ilvl w:val="1"/>
          <w:numId w:val="30"/>
        </w:numPr>
        <w:ind w:left="578" w:hanging="578"/>
        <w:jc w:val="both"/>
        <w:rPr>
          <w:rFonts w:cs="Arial"/>
          <w:lang w:val="en-GB"/>
        </w:rPr>
      </w:pPr>
      <w:r>
        <w:rPr>
          <w:rFonts w:cs="Arial"/>
          <w:lang w:val="en-GB"/>
        </w:rPr>
        <w:t>Conclusion</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A240B5" w:rsidRDefault="00A240B5" w:rsidP="00A240B5">
      <w:pPr>
        <w:pStyle w:val="BodyText"/>
        <w:rPr>
          <w:rFonts w:ascii="Arial" w:hAnsi="Arial" w:cs="Arial"/>
          <w:color w:val="FF0000"/>
          <w:lang w:val="en-GB"/>
        </w:rPr>
      </w:pPr>
      <w:r w:rsidRPr="00A240B5">
        <w:rPr>
          <w:rFonts w:ascii="Arial" w:hAnsi="Arial" w:cs="Arial"/>
          <w:color w:val="FF0000"/>
          <w:lang w:val="en-GB"/>
        </w:rPr>
        <w:t>In game design you could easily introduce a navigation method first, and base the game itself on the navigation</w:t>
      </w:r>
      <w:r w:rsidR="00F100A7">
        <w:rPr>
          <w:rFonts w:ascii="Arial" w:hAnsi="Arial" w:cs="Arial"/>
          <w:color w:val="FF0000"/>
          <w:lang w:val="en-GB"/>
        </w:rPr>
        <w:t xml:space="preserve"> method, so that</w:t>
      </w:r>
      <w:r w:rsidRPr="00A240B5">
        <w:rPr>
          <w:rFonts w:ascii="Arial" w:hAnsi="Arial" w:cs="Arial"/>
          <w:color w:val="FF0000"/>
          <w:lang w:val="en-GB"/>
        </w:rPr>
        <w:t xml:space="preserve"> the game fits itself around the navigation method.</w:t>
      </w:r>
    </w:p>
    <w:p w:rsidR="003E1311" w:rsidRPr="00A240B5" w:rsidRDefault="003E1311" w:rsidP="003E1311">
      <w:pPr>
        <w:pStyle w:val="BodyText"/>
        <w:rPr>
          <w:rFonts w:ascii="Arial" w:hAnsi="Arial" w:cs="Arial"/>
          <w:color w:val="FF0000"/>
          <w:lang w:val="en-GB"/>
        </w:rPr>
      </w:pPr>
    </w:p>
    <w:p w:rsidR="007A1973" w:rsidRPr="002B13C4" w:rsidRDefault="007A1973" w:rsidP="00F0430D">
      <w:pPr>
        <w:pStyle w:val="Heading1"/>
        <w:jc w:val="both"/>
        <w:rPr>
          <w:rFonts w:cs="Arial"/>
          <w:lang w:val="en-GB"/>
        </w:rPr>
      </w:pPr>
      <w:bookmarkStart w:id="196" w:name="_Toc472785520"/>
      <w:r w:rsidRPr="002B13C4">
        <w:rPr>
          <w:rFonts w:cs="Arial"/>
          <w:lang w:val="en-GB"/>
        </w:rPr>
        <w:lastRenderedPageBreak/>
        <w:t>Further Steps</w:t>
      </w:r>
      <w:bookmarkEnd w:id="196"/>
    </w:p>
    <w:p w:rsidR="007A1973" w:rsidRPr="002B13C4" w:rsidRDefault="007A1973" w:rsidP="00F0430D">
      <w:pPr>
        <w:pStyle w:val="Heading2"/>
        <w:numPr>
          <w:ilvl w:val="1"/>
          <w:numId w:val="30"/>
        </w:numPr>
        <w:ind w:left="578" w:hanging="578"/>
        <w:jc w:val="both"/>
        <w:rPr>
          <w:rFonts w:cs="Arial"/>
          <w:lang w:val="en-GB"/>
        </w:rPr>
      </w:pPr>
      <w:bookmarkStart w:id="197" w:name="_Toc472785521"/>
      <w:r w:rsidRPr="002B13C4">
        <w:rPr>
          <w:rFonts w:cs="Arial"/>
          <w:lang w:val="en-GB"/>
        </w:rPr>
        <w:t>Introduction</w:t>
      </w:r>
      <w:bookmarkEnd w:id="197"/>
    </w:p>
    <w:p w:rsidR="007A1973" w:rsidRPr="00F86434" w:rsidRDefault="007A1973" w:rsidP="00F0430D">
      <w:pPr>
        <w:pStyle w:val="BodyText"/>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Heading2"/>
        <w:numPr>
          <w:ilvl w:val="1"/>
          <w:numId w:val="30"/>
        </w:numPr>
        <w:ind w:left="578" w:hanging="578"/>
        <w:jc w:val="both"/>
        <w:rPr>
          <w:rFonts w:cs="Arial"/>
          <w:lang w:val="en-GB"/>
        </w:rPr>
      </w:pPr>
      <w:bookmarkStart w:id="198" w:name="_Toc472785522"/>
      <w:r w:rsidRPr="002B13C4">
        <w:rPr>
          <w:rFonts w:cs="Arial"/>
          <w:lang w:val="en-GB"/>
        </w:rPr>
        <w:t>Marketplace UE4 / Unity3D</w:t>
      </w:r>
      <w:bookmarkEnd w:id="198"/>
    </w:p>
    <w:p w:rsidR="0022591F" w:rsidRPr="00F86434" w:rsidRDefault="0022591F" w:rsidP="00F0430D">
      <w:pPr>
        <w:pStyle w:val="BodyText"/>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Heading2"/>
        <w:numPr>
          <w:ilvl w:val="1"/>
          <w:numId w:val="30"/>
        </w:numPr>
        <w:ind w:left="578" w:hanging="578"/>
        <w:jc w:val="both"/>
        <w:rPr>
          <w:rFonts w:cs="Arial"/>
          <w:lang w:val="en-GB"/>
        </w:rPr>
      </w:pPr>
      <w:bookmarkStart w:id="199" w:name="_Toc472785523"/>
      <w:r w:rsidRPr="002B13C4">
        <w:rPr>
          <w:rFonts w:cs="Arial"/>
          <w:lang w:val="en-GB"/>
        </w:rPr>
        <w:t>Graphical Navigation Menu / UI</w:t>
      </w:r>
      <w:bookmarkEnd w:id="199"/>
    </w:p>
    <w:p w:rsidR="0022591F" w:rsidRPr="00F86434" w:rsidRDefault="0022591F" w:rsidP="00F0430D">
      <w:pPr>
        <w:pStyle w:val="BodyText"/>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Heading2"/>
        <w:numPr>
          <w:ilvl w:val="1"/>
          <w:numId w:val="30"/>
        </w:numPr>
        <w:ind w:left="578" w:hanging="578"/>
        <w:jc w:val="both"/>
        <w:rPr>
          <w:rFonts w:cs="Arial"/>
          <w:lang w:val="en-GB"/>
        </w:rPr>
      </w:pPr>
      <w:bookmarkStart w:id="200" w:name="_Toc472785524"/>
      <w:r w:rsidRPr="002B13C4">
        <w:rPr>
          <w:rFonts w:cs="Arial"/>
          <w:lang w:val="en-GB"/>
        </w:rPr>
        <w:t>Composition of Navigation methods</w:t>
      </w:r>
      <w:bookmarkEnd w:id="200"/>
    </w:p>
    <w:p w:rsidR="00B51E5E" w:rsidRPr="00F86434" w:rsidRDefault="00B51E5E" w:rsidP="00F0430D">
      <w:pPr>
        <w:pStyle w:val="BodyText"/>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Heading2"/>
        <w:rPr>
          <w:rFonts w:cs="Arial"/>
          <w:lang w:val="en-GB"/>
        </w:rPr>
      </w:pPr>
      <w:bookmarkStart w:id="201" w:name="_Toc472785525"/>
      <w:r w:rsidRPr="002B13C4">
        <w:rPr>
          <w:rFonts w:cs="Arial"/>
          <w:lang w:val="en-GB"/>
        </w:rPr>
        <w:t>Teleportation – turn when meeting chaperone</w:t>
      </w:r>
      <w:bookmarkEnd w:id="201"/>
    </w:p>
    <w:p w:rsidR="005A2350" w:rsidRPr="00F86434" w:rsidRDefault="005A2350" w:rsidP="005A2350">
      <w:pPr>
        <w:pStyle w:val="BodyText"/>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Heading2"/>
        <w:rPr>
          <w:rFonts w:cs="Arial"/>
          <w:lang w:val="en-GB"/>
        </w:rPr>
      </w:pPr>
      <w:bookmarkStart w:id="202" w:name="_Toc472785526"/>
      <w:r w:rsidRPr="002B13C4">
        <w:rPr>
          <w:rFonts w:cs="Arial"/>
          <w:lang w:val="en-GB"/>
        </w:rPr>
        <w:t>Deceleration when close to walls and obstacles.</w:t>
      </w:r>
      <w:bookmarkEnd w:id="202"/>
    </w:p>
    <w:p w:rsidR="00280C57" w:rsidRPr="00F86434" w:rsidRDefault="00280C57" w:rsidP="00280C57">
      <w:pPr>
        <w:pStyle w:val="BodyText"/>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BodyText"/>
        <w:rPr>
          <w:rFonts w:ascii="Arial" w:hAnsi="Arial" w:cs="Arial"/>
          <w:lang w:val="en-GB"/>
        </w:rPr>
      </w:pPr>
    </w:p>
    <w:p w:rsidR="007A1973" w:rsidRPr="002B13C4" w:rsidRDefault="007A1973" w:rsidP="00F0430D">
      <w:pPr>
        <w:pStyle w:val="Heading1"/>
        <w:jc w:val="both"/>
        <w:rPr>
          <w:rFonts w:cs="Arial"/>
          <w:lang w:val="en-GB"/>
        </w:rPr>
      </w:pPr>
      <w:bookmarkStart w:id="203" w:name="_Toc472785527"/>
      <w:r w:rsidRPr="002B13C4">
        <w:rPr>
          <w:rFonts w:cs="Arial"/>
          <w:lang w:val="en-GB"/>
        </w:rPr>
        <w:lastRenderedPageBreak/>
        <w:t>Reflection (Both)</w:t>
      </w:r>
      <w:bookmarkEnd w:id="203"/>
    </w:p>
    <w:p w:rsidR="007A1973" w:rsidRPr="002B13C4" w:rsidRDefault="007A1973" w:rsidP="00F0430D">
      <w:pPr>
        <w:pStyle w:val="Heading2"/>
        <w:numPr>
          <w:ilvl w:val="1"/>
          <w:numId w:val="30"/>
        </w:numPr>
        <w:ind w:left="578" w:hanging="578"/>
        <w:jc w:val="both"/>
        <w:rPr>
          <w:rFonts w:cs="Arial"/>
          <w:lang w:val="en-GB"/>
        </w:rPr>
      </w:pPr>
      <w:bookmarkStart w:id="204" w:name="_Toc472785528"/>
      <w:r w:rsidRPr="002B13C4">
        <w:rPr>
          <w:rFonts w:cs="Arial"/>
          <w:lang w:val="en-GB"/>
        </w:rPr>
        <w:t>Introduction</w:t>
      </w:r>
      <w:bookmarkEnd w:id="204"/>
    </w:p>
    <w:p w:rsidR="007A1973" w:rsidRPr="00F86434" w:rsidRDefault="007A1973" w:rsidP="00F0430D">
      <w:pPr>
        <w:pStyle w:val="BodyText"/>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Heading2"/>
        <w:numPr>
          <w:ilvl w:val="1"/>
          <w:numId w:val="30"/>
        </w:numPr>
        <w:ind w:left="578" w:hanging="578"/>
        <w:jc w:val="both"/>
        <w:rPr>
          <w:rFonts w:cs="Arial"/>
          <w:lang w:val="en-GB"/>
        </w:rPr>
      </w:pPr>
      <w:bookmarkStart w:id="205" w:name="_Toc472785529"/>
      <w:r w:rsidRPr="002B13C4">
        <w:rPr>
          <w:rFonts w:cs="Arial"/>
          <w:lang w:val="en-GB"/>
        </w:rPr>
        <w:t>Lessons Learned</w:t>
      </w:r>
      <w:bookmarkEnd w:id="205"/>
    </w:p>
    <w:p w:rsidR="007A1973" w:rsidRPr="002B13C4" w:rsidRDefault="007A1973" w:rsidP="00F0430D">
      <w:pPr>
        <w:pStyle w:val="Heading3"/>
        <w:jc w:val="both"/>
        <w:rPr>
          <w:rFonts w:cs="Arial"/>
          <w:lang w:val="en-GB"/>
        </w:rPr>
      </w:pPr>
      <w:bookmarkStart w:id="206" w:name="_Toc472785530"/>
      <w:r w:rsidRPr="002B13C4">
        <w:rPr>
          <w:rFonts w:cs="Arial"/>
          <w:lang w:val="en-GB"/>
        </w:rPr>
        <w:t xml:space="preserve">Dominic </w:t>
      </w:r>
      <w:proofErr w:type="spellStart"/>
      <w:r w:rsidRPr="002B13C4">
        <w:rPr>
          <w:rFonts w:cs="Arial"/>
          <w:lang w:val="en-GB"/>
        </w:rPr>
        <w:t>Bär</w:t>
      </w:r>
      <w:bookmarkEnd w:id="206"/>
      <w:proofErr w:type="spellEnd"/>
    </w:p>
    <w:p w:rsidR="007A1973" w:rsidRPr="00F86434" w:rsidRDefault="00C92C74" w:rsidP="00F0430D">
      <w:pPr>
        <w:pStyle w:val="BodyText"/>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BodyText"/>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BodyText"/>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BodyText"/>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Heading3"/>
        <w:jc w:val="both"/>
        <w:rPr>
          <w:rFonts w:cs="Arial"/>
          <w:lang w:val="en-GB"/>
        </w:rPr>
      </w:pPr>
      <w:bookmarkStart w:id="207" w:name="_Toc472785531"/>
      <w:r w:rsidRPr="002B13C4">
        <w:rPr>
          <w:rFonts w:cs="Arial"/>
          <w:lang w:val="en-GB"/>
        </w:rPr>
        <w:t>Marcel Groux</w:t>
      </w:r>
      <w:bookmarkEnd w:id="207"/>
    </w:p>
    <w:p w:rsidR="000525F4" w:rsidRPr="00F86434" w:rsidRDefault="000525F4" w:rsidP="00F0430D">
      <w:pPr>
        <w:pStyle w:val="BodyText"/>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w:t>
      </w:r>
      <w:proofErr w:type="spellStart"/>
      <w:r w:rsidRPr="00F86434">
        <w:rPr>
          <w:rFonts w:ascii="Arial" w:hAnsi="Arial" w:cs="Arial"/>
          <w:lang w:val="en-GB"/>
        </w:rPr>
        <w:t>Vive</w:t>
      </w:r>
      <w:proofErr w:type="spellEnd"/>
      <w:r w:rsidRPr="00F86434">
        <w:rPr>
          <w:rFonts w:ascii="Arial" w:hAnsi="Arial" w:cs="Arial"/>
          <w:lang w:val="en-GB"/>
        </w:rPr>
        <w:t xml:space="preser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BodyText"/>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BodyText"/>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BodyText"/>
        <w:rPr>
          <w:rFonts w:ascii="Arial" w:hAnsi="Arial" w:cs="Arial"/>
          <w:lang w:val="en-GB"/>
        </w:rPr>
      </w:pPr>
      <w:r w:rsidRPr="00F86434">
        <w:rPr>
          <w:rFonts w:ascii="Arial" w:hAnsi="Arial" w:cs="Arial"/>
          <w:lang w:val="en-GB"/>
        </w:rPr>
        <w:t xml:space="preserve">Getting used to the HTC </w:t>
      </w:r>
      <w:proofErr w:type="spellStart"/>
      <w:r w:rsidRPr="00F86434">
        <w:rPr>
          <w:rFonts w:ascii="Arial" w:hAnsi="Arial" w:cs="Arial"/>
          <w:lang w:val="en-GB"/>
        </w:rPr>
        <w:t>Vive</w:t>
      </w:r>
      <w:proofErr w:type="spellEnd"/>
      <w:r w:rsidRPr="00F86434">
        <w:rPr>
          <w:rFonts w:ascii="Arial" w:hAnsi="Arial" w:cs="Arial"/>
          <w:lang w:val="en-GB"/>
        </w:rPr>
        <w:t xml:space="preser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 xml:space="preserve">wasn't functioning properly. As we worked extensively with the HTC </w:t>
      </w:r>
      <w:proofErr w:type="spellStart"/>
      <w:r w:rsidRPr="00F86434">
        <w:rPr>
          <w:rFonts w:ascii="Arial" w:hAnsi="Arial" w:cs="Arial"/>
          <w:lang w:val="en-GB"/>
        </w:rPr>
        <w:t>Vive</w:t>
      </w:r>
      <w:proofErr w:type="spellEnd"/>
      <w:r w:rsidRPr="00F86434">
        <w:rPr>
          <w:rFonts w:ascii="Arial" w:hAnsi="Arial" w:cs="Arial"/>
          <w:lang w:val="en-GB"/>
        </w:rPr>
        <w:t>, we shouldn't have taken for granted that it will always work.</w:t>
      </w:r>
    </w:p>
    <w:p w:rsidR="00151AFF" w:rsidRPr="00F86434" w:rsidRDefault="000525F4" w:rsidP="00F0430D">
      <w:pPr>
        <w:pStyle w:val="BodyText"/>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BodyText"/>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BodyText"/>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BodyText"/>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BodyText"/>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BodyText"/>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Heading2"/>
        <w:numPr>
          <w:ilvl w:val="1"/>
          <w:numId w:val="30"/>
        </w:numPr>
        <w:ind w:left="578" w:hanging="578"/>
        <w:jc w:val="both"/>
        <w:rPr>
          <w:rFonts w:cs="Arial"/>
          <w:lang w:val="en-GB"/>
        </w:rPr>
      </w:pPr>
      <w:bookmarkStart w:id="208" w:name="_Toc472785532"/>
      <w:r w:rsidRPr="002B13C4">
        <w:rPr>
          <w:rFonts w:cs="Arial"/>
          <w:lang w:val="en-GB"/>
        </w:rPr>
        <w:t>Time Management</w:t>
      </w:r>
      <w:bookmarkEnd w:id="208"/>
    </w:p>
    <w:p w:rsidR="007A1973" w:rsidRPr="00F86434" w:rsidRDefault="007A1973" w:rsidP="00F0430D">
      <w:pPr>
        <w:pStyle w:val="BodyText"/>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BodyText"/>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Heading2"/>
        <w:numPr>
          <w:ilvl w:val="1"/>
          <w:numId w:val="30"/>
        </w:numPr>
        <w:ind w:left="578" w:hanging="578"/>
        <w:jc w:val="both"/>
        <w:rPr>
          <w:rFonts w:cs="Arial"/>
          <w:lang w:val="en-GB"/>
        </w:rPr>
      </w:pPr>
      <w:bookmarkStart w:id="209" w:name="_Toc472785533"/>
      <w:r w:rsidRPr="002B13C4">
        <w:rPr>
          <w:rFonts w:cs="Arial"/>
          <w:lang w:val="en-GB"/>
        </w:rPr>
        <w:lastRenderedPageBreak/>
        <w:t>Collaboration</w:t>
      </w:r>
      <w:bookmarkEnd w:id="209"/>
    </w:p>
    <w:p w:rsidR="007A1973" w:rsidRPr="002B13C4" w:rsidRDefault="007A1973" w:rsidP="00F0430D">
      <w:pPr>
        <w:pStyle w:val="Heading3"/>
        <w:jc w:val="both"/>
        <w:rPr>
          <w:rFonts w:cs="Arial"/>
          <w:lang w:val="en-GB"/>
        </w:rPr>
      </w:pPr>
      <w:bookmarkStart w:id="210" w:name="_Toc472785534"/>
      <w:r w:rsidRPr="002B13C4">
        <w:rPr>
          <w:rFonts w:cs="Arial"/>
          <w:lang w:val="en-GB"/>
        </w:rPr>
        <w:t>Team Internal Collaboration</w:t>
      </w:r>
      <w:bookmarkEnd w:id="210"/>
    </w:p>
    <w:p w:rsidR="007A1973" w:rsidRPr="00F86434" w:rsidRDefault="007A1973" w:rsidP="00F0430D">
      <w:pPr>
        <w:pStyle w:val="BodyText"/>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BodyText"/>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proofErr w:type="spellStart"/>
      <w:r w:rsidR="00F86434" w:rsidRPr="00F86434">
        <w:rPr>
          <w:rFonts w:ascii="Arial" w:hAnsi="Arial" w:cs="Arial"/>
          <w:lang w:val="en-GB"/>
        </w:rPr>
        <w:t>devided</w:t>
      </w:r>
      <w:proofErr w:type="spellEnd"/>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Heading3"/>
        <w:jc w:val="both"/>
        <w:rPr>
          <w:rFonts w:cs="Arial"/>
          <w:lang w:val="en-GB"/>
        </w:rPr>
      </w:pPr>
      <w:bookmarkStart w:id="211" w:name="_Toc472785535"/>
      <w:r w:rsidRPr="002B13C4">
        <w:rPr>
          <w:rFonts w:cs="Arial"/>
          <w:lang w:val="en-GB"/>
        </w:rPr>
        <w:t>Collaboration with Coaches / Clients</w:t>
      </w:r>
      <w:bookmarkEnd w:id="211"/>
    </w:p>
    <w:p w:rsidR="007A1973" w:rsidRPr="00F86434" w:rsidRDefault="007A1973" w:rsidP="00F0430D">
      <w:pPr>
        <w:pStyle w:val="BodyText"/>
        <w:rPr>
          <w:rFonts w:ascii="Arial" w:hAnsi="Arial" w:cs="Arial"/>
          <w:lang w:val="en-GB"/>
        </w:rPr>
      </w:pPr>
      <w:r w:rsidRPr="00F86434">
        <w:rPr>
          <w:rFonts w:ascii="Arial" w:hAnsi="Arial" w:cs="Arial"/>
          <w:lang w:val="en-GB"/>
        </w:rPr>
        <w:t xml:space="preserve">The collaboration with Simon Marcin and Stefan </w:t>
      </w:r>
      <w:proofErr w:type="spellStart"/>
      <w:r w:rsidRPr="00F86434">
        <w:rPr>
          <w:rFonts w:ascii="Arial" w:hAnsi="Arial" w:cs="Arial"/>
          <w:lang w:val="en-GB"/>
        </w:rPr>
        <w:t>Arisona</w:t>
      </w:r>
      <w:proofErr w:type="spellEnd"/>
      <w:r w:rsidRPr="00F86434">
        <w:rPr>
          <w:rFonts w:ascii="Arial" w:hAnsi="Arial" w:cs="Arial"/>
          <w:lang w:val="en-GB"/>
        </w:rPr>
        <w:t xml:space="preserve">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Heading3"/>
        <w:jc w:val="both"/>
        <w:rPr>
          <w:rFonts w:cs="Arial"/>
          <w:lang w:val="en-GB"/>
        </w:rPr>
      </w:pPr>
      <w:bookmarkStart w:id="212" w:name="_Toc472785536"/>
      <w:r w:rsidRPr="002B13C4">
        <w:rPr>
          <w:rFonts w:cs="Arial"/>
          <w:lang w:val="en-GB"/>
        </w:rPr>
        <w:t>Collaboration with the ‘Explorative Navigation in Virtual Reality’ project team</w:t>
      </w:r>
      <w:bookmarkEnd w:id="212"/>
    </w:p>
    <w:p w:rsidR="00CD1445" w:rsidRPr="00F86434" w:rsidRDefault="00CD1445" w:rsidP="00F0430D">
      <w:pPr>
        <w:pStyle w:val="BodyText"/>
        <w:rPr>
          <w:rFonts w:ascii="Arial" w:hAnsi="Arial" w:cs="Arial"/>
          <w:lang w:val="en-GB"/>
        </w:rPr>
      </w:pPr>
      <w:r w:rsidRPr="00F86434">
        <w:rPr>
          <w:rFonts w:ascii="Arial" w:hAnsi="Arial" w:cs="Arial"/>
          <w:lang w:val="en-GB"/>
        </w:rPr>
        <w:t xml:space="preserve">We were able to share thoughts and ideas with Michael </w:t>
      </w:r>
      <w:proofErr w:type="spellStart"/>
      <w:r w:rsidRPr="00F86434">
        <w:rPr>
          <w:rFonts w:ascii="Arial" w:hAnsi="Arial" w:cs="Arial"/>
          <w:lang w:val="en-GB"/>
        </w:rPr>
        <w:t>Läuchli</w:t>
      </w:r>
      <w:proofErr w:type="spellEnd"/>
      <w:r w:rsidRPr="00F86434">
        <w:rPr>
          <w:rFonts w:ascii="Arial" w:hAnsi="Arial" w:cs="Arial"/>
          <w:lang w:val="en-GB"/>
        </w:rPr>
        <w:t xml:space="preserve"> and Stefan </w:t>
      </w:r>
      <w:proofErr w:type="spellStart"/>
      <w:r w:rsidRPr="00F86434">
        <w:rPr>
          <w:rFonts w:ascii="Arial" w:hAnsi="Arial" w:cs="Arial"/>
          <w:lang w:val="en-GB"/>
        </w:rPr>
        <w:t>Mettler</w:t>
      </w:r>
      <w:proofErr w:type="spellEnd"/>
      <w:r w:rsidRPr="00F86434">
        <w:rPr>
          <w:rFonts w:ascii="Arial" w:hAnsi="Arial" w:cs="Arial"/>
          <w:lang w:val="en-GB"/>
        </w:rPr>
        <w:t xml:space="preserve"> of the ‘Explorative Navigation in Virtual Reality’ project team. During the project week in the middle of the semester we shared the </w:t>
      </w:r>
      <w:proofErr w:type="spellStart"/>
      <w:r w:rsidRPr="00F86434">
        <w:rPr>
          <w:rFonts w:ascii="Arial" w:hAnsi="Arial" w:cs="Arial"/>
          <w:lang w:val="en-GB"/>
        </w:rPr>
        <w:t>MediaLab</w:t>
      </w:r>
      <w:proofErr w:type="spellEnd"/>
      <w:r w:rsidRPr="00F86434">
        <w:rPr>
          <w:rFonts w:ascii="Arial" w:hAnsi="Arial" w:cs="Arial"/>
          <w:lang w:val="en-GB"/>
        </w:rPr>
        <w:t xml:space="preserve"> and the HTC </w:t>
      </w:r>
      <w:proofErr w:type="spellStart"/>
      <w:r w:rsidRPr="00F86434">
        <w:rPr>
          <w:rFonts w:ascii="Arial" w:hAnsi="Arial" w:cs="Arial"/>
          <w:lang w:val="en-GB"/>
        </w:rPr>
        <w:t>Vive</w:t>
      </w:r>
      <w:proofErr w:type="spellEnd"/>
      <w:r w:rsidRPr="00F86434">
        <w:rPr>
          <w:rFonts w:ascii="Arial" w:hAnsi="Arial" w:cs="Arial"/>
          <w:lang w:val="en-GB"/>
        </w:rPr>
        <w:t xml:space="preserve"> to work on our projects and thus were able to collaborate by sharing insights and ideas.</w:t>
      </w:r>
    </w:p>
    <w:p w:rsidR="007A1973" w:rsidRPr="002B13C4" w:rsidRDefault="007A1973" w:rsidP="00F0430D">
      <w:pPr>
        <w:pStyle w:val="Heading1"/>
        <w:jc w:val="both"/>
        <w:rPr>
          <w:rFonts w:cs="Arial"/>
          <w:lang w:val="en-GB"/>
        </w:rPr>
      </w:pPr>
      <w:bookmarkStart w:id="213" w:name="_Toc472785537"/>
      <w:r w:rsidRPr="002B13C4">
        <w:rPr>
          <w:rFonts w:cs="Arial"/>
          <w:lang w:val="en-GB"/>
        </w:rPr>
        <w:lastRenderedPageBreak/>
        <w:t>Index of Literature</w:t>
      </w:r>
      <w:bookmarkEnd w:id="213"/>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214" w:name="_Toc472785538"/>
      <w:r w:rsidRPr="002B13C4">
        <w:rPr>
          <w:rFonts w:cs="Arial"/>
          <w:lang w:val="de-CH"/>
        </w:rPr>
        <w:t>L1.</w:t>
      </w:r>
      <w:r w:rsidRPr="002B13C4">
        <w:rPr>
          <w:rFonts w:cs="Arial"/>
          <w:lang w:val="de-CH"/>
        </w:rPr>
        <w:tab/>
        <w:t>Internet</w:t>
      </w:r>
      <w:bookmarkEnd w:id="214"/>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Azuma, R. Benett, S. Gottschalk, H. Fuchs. </w:t>
      </w:r>
      <w:r w:rsidRPr="00F86434">
        <w:rPr>
          <w:rFonts w:cs="Arial"/>
          <w:lang w:val="en-GB"/>
        </w:rPr>
        <w:t xml:space="preserve">A Demonstrated Optical Tracker With Scalable Work Area for Head- Mounted Display Systems. </w:t>
      </w:r>
      <w:r w:rsidRPr="00F86434">
        <w:rPr>
          <w:rFonts w:cs="Arial"/>
          <w:i/>
          <w:lang w:val="en-GB"/>
        </w:rPr>
        <w:t xml:space="preserve">Department of Computer Science </w:t>
      </w:r>
      <w:proofErr w:type="spellStart"/>
      <w:r w:rsidRPr="00F86434">
        <w:rPr>
          <w:rFonts w:cs="Arial"/>
          <w:i/>
          <w:lang w:val="en-GB"/>
        </w:rPr>
        <w:t>Sitterson</w:t>
      </w:r>
      <w:proofErr w:type="spellEnd"/>
      <w:r w:rsidRPr="00F86434">
        <w:rPr>
          <w:rFonts w:cs="Arial"/>
          <w:i/>
          <w:lang w:val="en-GB"/>
        </w:rPr>
        <w:t xml:space="preserve"> Hall University of North Carolina Chapel Hill</w:t>
      </w:r>
      <w:r w:rsidRPr="00F86434">
        <w:rPr>
          <w:rFonts w:cs="Arial"/>
          <w:lang w:val="en-GB"/>
        </w:rPr>
        <w:t>, NC 27599-3175</w:t>
      </w:r>
    </w:p>
    <w:p w:rsidR="00B51E5E" w:rsidRPr="00F86434" w:rsidRDefault="00B51E5E" w:rsidP="00F0430D">
      <w:pPr>
        <w:pStyle w:val="BodyText"/>
        <w:rPr>
          <w:rFonts w:ascii="Arial" w:hAnsi="Arial" w:cs="Arial"/>
          <w:i/>
          <w:lang w:val="en-GB"/>
        </w:rPr>
      </w:pPr>
      <w:r w:rsidRPr="00F86434">
        <w:rPr>
          <w:rFonts w:ascii="Arial" w:hAnsi="Arial" w:cs="Arial"/>
          <w:lang w:val="en-GB"/>
        </w:rPr>
        <w:t xml:space="preserve">[2] S. </w:t>
      </w:r>
      <w:proofErr w:type="spellStart"/>
      <w:r w:rsidRPr="00F86434">
        <w:rPr>
          <w:rFonts w:ascii="Arial" w:hAnsi="Arial" w:cs="Arial"/>
          <w:lang w:val="en-GB"/>
        </w:rPr>
        <w:t>Bendiksen</w:t>
      </w:r>
      <w:proofErr w:type="spellEnd"/>
      <w:r w:rsidRPr="00F86434">
        <w:rPr>
          <w:rFonts w:ascii="Arial" w:hAnsi="Arial" w:cs="Arial"/>
          <w:lang w:val="en-GB"/>
        </w:rPr>
        <w:t xml:space="preserve">, L. Jorgensen. Balancing the virtual reality experience. </w:t>
      </w:r>
      <w:r w:rsidRPr="00F86434">
        <w:rPr>
          <w:rFonts w:ascii="Arial" w:hAnsi="Arial" w:cs="Arial"/>
          <w:i/>
          <w:lang w:val="en-GB"/>
        </w:rPr>
        <w:t>Nord-</w:t>
      </w:r>
      <w:proofErr w:type="spellStart"/>
      <w:r w:rsidRPr="00F86434">
        <w:rPr>
          <w:rFonts w:ascii="Arial" w:hAnsi="Arial" w:cs="Arial"/>
          <w:i/>
          <w:lang w:val="en-GB"/>
        </w:rPr>
        <w:t>Trondelag</w:t>
      </w:r>
      <w:proofErr w:type="spellEnd"/>
      <w:r w:rsidRPr="00F86434">
        <w:rPr>
          <w:rFonts w:ascii="Arial" w:hAnsi="Arial" w:cs="Arial"/>
          <w:i/>
          <w:lang w:val="en-GB"/>
        </w:rPr>
        <w:t xml:space="preserve"> University College</w:t>
      </w:r>
    </w:p>
    <w:p w:rsidR="00B51E5E" w:rsidRPr="00F86434" w:rsidRDefault="00B51E5E" w:rsidP="00F0430D">
      <w:pPr>
        <w:pStyle w:val="BodyText"/>
        <w:rPr>
          <w:rFonts w:ascii="Arial" w:hAnsi="Arial" w:cs="Arial"/>
          <w:lang w:val="en-GB"/>
        </w:rPr>
      </w:pPr>
      <w:r w:rsidRPr="00F86434">
        <w:rPr>
          <w:rFonts w:ascii="Arial" w:hAnsi="Arial" w:cs="Arial"/>
          <w:lang w:val="en-GB"/>
        </w:rPr>
        <w:t xml:space="preserve">[3] R. </w:t>
      </w:r>
      <w:proofErr w:type="spellStart"/>
      <w:r w:rsidRPr="00F86434">
        <w:rPr>
          <w:rFonts w:ascii="Arial" w:hAnsi="Arial" w:cs="Arial"/>
          <w:lang w:val="en-GB"/>
        </w:rPr>
        <w:t>Pausch</w:t>
      </w:r>
      <w:proofErr w:type="spellEnd"/>
      <w:r w:rsidRPr="00F86434">
        <w:rPr>
          <w:rFonts w:ascii="Arial" w:hAnsi="Arial" w:cs="Arial"/>
          <w:lang w:val="en-GB"/>
        </w:rPr>
        <w:t xml:space="preserve">, J. </w:t>
      </w:r>
      <w:proofErr w:type="spellStart"/>
      <w:r w:rsidRPr="00F86434">
        <w:rPr>
          <w:rFonts w:ascii="Arial" w:hAnsi="Arial" w:cs="Arial"/>
          <w:lang w:val="en-GB"/>
        </w:rPr>
        <w:t>Snoddy</w:t>
      </w:r>
      <w:proofErr w:type="spellEnd"/>
      <w:r w:rsidRPr="00F86434">
        <w:rPr>
          <w:rFonts w:ascii="Arial" w:hAnsi="Arial" w:cs="Arial"/>
          <w:lang w:val="en-GB"/>
        </w:rPr>
        <w:t xml:space="preserve">,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BodyText"/>
        <w:rPr>
          <w:rFonts w:ascii="Arial" w:hAnsi="Arial" w:cs="Arial"/>
          <w:lang w:val="en-GB"/>
        </w:rPr>
      </w:pPr>
      <w:r w:rsidRPr="00F86434">
        <w:rPr>
          <w:rFonts w:ascii="Arial" w:hAnsi="Arial" w:cs="Arial"/>
          <w:lang w:val="en-GB"/>
        </w:rPr>
        <w:t xml:space="preserve">[4] B. E. </w:t>
      </w:r>
      <w:proofErr w:type="spellStart"/>
      <w:r w:rsidRPr="00F86434">
        <w:rPr>
          <w:rFonts w:ascii="Arial" w:hAnsi="Arial" w:cs="Arial"/>
          <w:lang w:val="en-GB"/>
        </w:rPr>
        <w:t>Riecke</w:t>
      </w:r>
      <w:proofErr w:type="spellEnd"/>
      <w:r w:rsidRPr="00F86434">
        <w:rPr>
          <w:rFonts w:ascii="Arial" w:hAnsi="Arial" w:cs="Arial"/>
          <w:lang w:val="en-GB"/>
        </w:rPr>
        <w:t xml:space="preserve">, B. </w:t>
      </w:r>
      <w:proofErr w:type="spellStart"/>
      <w:r w:rsidRPr="00F86434">
        <w:rPr>
          <w:rFonts w:ascii="Arial" w:hAnsi="Arial" w:cs="Arial"/>
          <w:lang w:val="en-GB"/>
        </w:rPr>
        <w:t>Bodenheimer</w:t>
      </w:r>
      <w:proofErr w:type="spellEnd"/>
      <w:r w:rsidRPr="00F86434">
        <w:rPr>
          <w:rFonts w:ascii="Arial" w:hAnsi="Arial" w:cs="Arial"/>
          <w:lang w:val="en-GB"/>
        </w:rPr>
        <w:t xml:space="preserve">, T. P. McNamara, B. Williams, P. Peng, D. </w:t>
      </w:r>
      <w:proofErr w:type="spellStart"/>
      <w:r w:rsidRPr="00F86434">
        <w:rPr>
          <w:rFonts w:ascii="Arial" w:hAnsi="Arial" w:cs="Arial"/>
          <w:lang w:val="en-GB"/>
        </w:rPr>
        <w:t>Feuereissen</w:t>
      </w:r>
      <w:proofErr w:type="spellEnd"/>
      <w:r w:rsidRPr="00F86434">
        <w:rPr>
          <w:rFonts w:ascii="Arial" w:hAnsi="Arial" w:cs="Arial"/>
          <w:lang w:val="en-GB"/>
        </w:rPr>
        <w:t xml:space="preserve">.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BodyText"/>
        <w:rPr>
          <w:rFonts w:ascii="Arial" w:hAnsi="Arial" w:cs="Arial"/>
          <w:lang w:val="en-GB"/>
        </w:rPr>
      </w:pPr>
      <w:r w:rsidRPr="00F86434">
        <w:rPr>
          <w:rFonts w:ascii="Arial" w:hAnsi="Arial" w:cs="Arial"/>
          <w:lang w:val="en-GB"/>
        </w:rPr>
        <w:t xml:space="preserve">[6] J. J. </w:t>
      </w:r>
      <w:proofErr w:type="spellStart"/>
      <w:r w:rsidRPr="00F86434">
        <w:rPr>
          <w:rFonts w:ascii="Arial" w:hAnsi="Arial" w:cs="Arial"/>
          <w:lang w:val="en-GB"/>
        </w:rPr>
        <w:t>LaViola</w:t>
      </w:r>
      <w:proofErr w:type="spellEnd"/>
      <w:r w:rsidRPr="00F86434">
        <w:rPr>
          <w:rFonts w:ascii="Arial" w:hAnsi="Arial" w:cs="Arial"/>
          <w:lang w:val="en-GB"/>
        </w:rPr>
        <w:t xml:space="preserve"> Jr., D. A. </w:t>
      </w:r>
      <w:proofErr w:type="spellStart"/>
      <w:r w:rsidRPr="00F86434">
        <w:rPr>
          <w:rFonts w:ascii="Arial" w:hAnsi="Arial" w:cs="Arial"/>
          <w:lang w:val="en-GB"/>
        </w:rPr>
        <w:t>Feliz</w:t>
      </w:r>
      <w:proofErr w:type="spellEnd"/>
      <w:r w:rsidRPr="00F86434">
        <w:rPr>
          <w:rFonts w:ascii="Arial" w:hAnsi="Arial" w:cs="Arial"/>
          <w:lang w:val="en-GB"/>
        </w:rPr>
        <w:t xml:space="preserve">, D. F. Keefe, R. C. </w:t>
      </w:r>
      <w:proofErr w:type="spellStart"/>
      <w:r w:rsidRPr="00F86434">
        <w:rPr>
          <w:rFonts w:ascii="Arial" w:hAnsi="Arial" w:cs="Arial"/>
          <w:lang w:val="en-GB"/>
        </w:rPr>
        <w:t>Zeleznik</w:t>
      </w:r>
      <w:proofErr w:type="spellEnd"/>
      <w:r w:rsidRPr="00F86434">
        <w:rPr>
          <w:rFonts w:ascii="Arial" w:hAnsi="Arial" w:cs="Arial"/>
          <w:lang w:val="en-GB"/>
        </w:rPr>
        <w:t xml:space="preserve">.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Del="00406E09" w:rsidRDefault="00406E09" w:rsidP="00F0430D">
      <w:pPr>
        <w:pStyle w:val="BodyText"/>
        <w:rPr>
          <w:del w:id="215" w:author="Groux Marcel (s)" w:date="2017-01-22T13:48:00Z"/>
          <w:rFonts w:ascii="Arial" w:hAnsi="Arial" w:cs="Arial"/>
          <w:i/>
          <w:lang w:val="en-GB"/>
        </w:rPr>
      </w:pPr>
      <w:ins w:id="216" w:author="Groux Marcel (s)" w:date="2017-01-22T13:48:00Z">
        <w:r w:rsidRPr="00F86434" w:rsidDel="00406E09">
          <w:rPr>
            <w:rFonts w:ascii="Arial" w:hAnsi="Arial" w:cs="Arial"/>
            <w:lang w:val="en-GB"/>
          </w:rPr>
          <w:t xml:space="preserve"> </w:t>
        </w:r>
      </w:ins>
      <w:del w:id="217" w:author="Groux Marcel (s)" w:date="2017-01-22T13:48:00Z">
        <w:r w:rsidR="00B51E5E" w:rsidRPr="00F86434" w:rsidDel="00406E09">
          <w:rPr>
            <w:rFonts w:ascii="Arial" w:hAnsi="Arial" w:cs="Arial"/>
            <w:lang w:val="en-GB"/>
          </w:rPr>
          <w:delText>[7] G. A. Satalich. Navigation and W</w:delText>
        </w:r>
        <w:r w:rsidR="00B51E5E" w:rsidRPr="00C17DD3" w:rsidDel="00406E09">
          <w:rPr>
            <w:rFonts w:ascii="Arial" w:hAnsi="Arial" w:cs="Arial"/>
            <w:lang w:val="en-GB"/>
          </w:rPr>
          <w:delText>ayfind</w:delText>
        </w:r>
        <w:r w:rsidR="00B51E5E" w:rsidRPr="00F86434" w:rsidDel="00406E09">
          <w:rPr>
            <w:rFonts w:ascii="Arial" w:hAnsi="Arial" w:cs="Arial"/>
            <w:lang w:val="en-GB"/>
          </w:rPr>
          <w:delText xml:space="preserve">ing in Virtual Reality: Finding the Proper Tools and Cues to Enhance Navigational Awareness. </w:delText>
        </w:r>
        <w:r w:rsidR="00B51E5E" w:rsidRPr="00F86434" w:rsidDel="00406E09">
          <w:rPr>
            <w:rFonts w:ascii="Arial" w:hAnsi="Arial" w:cs="Arial"/>
            <w:i/>
            <w:lang w:val="en-GB"/>
          </w:rPr>
          <w:delText>University of Washington.</w:delText>
        </w:r>
      </w:del>
    </w:p>
    <w:p w:rsidR="00B51E5E" w:rsidRPr="00F86434" w:rsidRDefault="00B51E5E" w:rsidP="00F0430D">
      <w:pPr>
        <w:pStyle w:val="BodyText"/>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BodyText"/>
        <w:rPr>
          <w:rFonts w:ascii="Arial" w:hAnsi="Arial" w:cs="Arial"/>
          <w:lang w:val="en-GB"/>
        </w:rPr>
      </w:pPr>
      <w:r w:rsidRPr="00F86434">
        <w:rPr>
          <w:rFonts w:ascii="Arial" w:hAnsi="Arial" w:cs="Arial"/>
          <w:lang w:val="en-GB"/>
        </w:rPr>
        <w:t xml:space="preserve">[9] S. </w:t>
      </w:r>
      <w:proofErr w:type="spellStart"/>
      <w:r w:rsidRPr="00F86434">
        <w:rPr>
          <w:rFonts w:ascii="Arial" w:hAnsi="Arial" w:cs="Arial"/>
          <w:lang w:val="en-GB"/>
        </w:rPr>
        <w:t>Regillus</w:t>
      </w:r>
      <w:proofErr w:type="spellEnd"/>
      <w:r w:rsidRPr="00F86434">
        <w:rPr>
          <w:rFonts w:ascii="Arial" w:hAnsi="Arial" w:cs="Arial"/>
          <w:lang w:val="en-GB"/>
        </w:rPr>
        <w:t xml:space="preserve">, E. </w:t>
      </w:r>
      <w:proofErr w:type="spellStart"/>
      <w:r w:rsidRPr="00F86434">
        <w:rPr>
          <w:rFonts w:ascii="Arial" w:hAnsi="Arial" w:cs="Arial"/>
          <w:lang w:val="en-GB"/>
        </w:rPr>
        <w:t>Folmer</w:t>
      </w:r>
      <w:proofErr w:type="spellEnd"/>
      <w:r w:rsidRPr="00F86434">
        <w:rPr>
          <w:rFonts w:ascii="Arial" w:hAnsi="Arial" w:cs="Arial"/>
          <w:lang w:val="en-GB"/>
        </w:rPr>
        <w:t xml:space="preserve">.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BodyText"/>
        <w:rPr>
          <w:rFonts w:ascii="Arial" w:hAnsi="Arial" w:cs="Arial"/>
          <w:lang w:val="en-GB"/>
        </w:rPr>
      </w:pPr>
      <w:r w:rsidRPr="00F86434">
        <w:rPr>
          <w:rFonts w:ascii="Arial" w:hAnsi="Arial" w:cs="Arial"/>
          <w:lang w:val="en-GB"/>
        </w:rPr>
        <w:t xml:space="preserve">[10] M. Slater, M. </w:t>
      </w:r>
      <w:proofErr w:type="spellStart"/>
      <w:r w:rsidRPr="00F86434">
        <w:rPr>
          <w:rFonts w:ascii="Arial" w:hAnsi="Arial" w:cs="Arial"/>
          <w:lang w:val="en-GB"/>
        </w:rPr>
        <w:t>Usoh</w:t>
      </w:r>
      <w:proofErr w:type="spellEnd"/>
      <w:r w:rsidRPr="00F86434">
        <w:rPr>
          <w:rFonts w:ascii="Arial" w:hAnsi="Arial" w:cs="Arial"/>
          <w:lang w:val="en-GB"/>
        </w:rPr>
        <w:t xml:space="preserve">,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BodyText"/>
        <w:rPr>
          <w:rFonts w:ascii="Arial" w:hAnsi="Arial" w:cs="Arial"/>
          <w:lang w:val="en-GB"/>
        </w:rPr>
      </w:pPr>
      <w:r w:rsidRPr="004E7AC7">
        <w:rPr>
          <w:rFonts w:ascii="Arial" w:hAnsi="Arial" w:cs="Arial"/>
          <w:lang w:val="en-US"/>
        </w:rPr>
        <w:t xml:space="preserve">[11] D. A. Bowman, D. </w:t>
      </w:r>
      <w:proofErr w:type="spellStart"/>
      <w:r w:rsidRPr="004E7AC7">
        <w:rPr>
          <w:rFonts w:ascii="Arial" w:hAnsi="Arial" w:cs="Arial"/>
          <w:lang w:val="en-US"/>
        </w:rPr>
        <w:t>Kollder</w:t>
      </w:r>
      <w:proofErr w:type="spellEnd"/>
      <w:r w:rsidRPr="004E7AC7">
        <w:rPr>
          <w:rFonts w:ascii="Arial" w:hAnsi="Arial" w:cs="Arial"/>
          <w:lang w:val="en-US"/>
        </w:rPr>
        <w:t xml:space="preserve">,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 xml:space="preserve">Georgia </w:t>
      </w:r>
      <w:proofErr w:type="spellStart"/>
      <w:r w:rsidRPr="00F86434">
        <w:rPr>
          <w:rFonts w:ascii="Arial" w:hAnsi="Arial" w:cs="Arial"/>
          <w:i/>
          <w:lang w:val="en-GB"/>
        </w:rPr>
        <w:t>Institue</w:t>
      </w:r>
      <w:proofErr w:type="spellEnd"/>
      <w:r w:rsidRPr="00F86434">
        <w:rPr>
          <w:rFonts w:ascii="Arial" w:hAnsi="Arial" w:cs="Arial"/>
          <w:i/>
          <w:lang w:val="en-GB"/>
        </w:rPr>
        <w:t xml:space="preserve"> of Technology.</w:t>
      </w:r>
      <w:r w:rsidRPr="00F86434">
        <w:rPr>
          <w:rFonts w:ascii="Arial" w:hAnsi="Arial" w:cs="Arial"/>
          <w:lang w:val="en-GB"/>
        </w:rPr>
        <w:t xml:space="preserve"> 1997 IEEE</w:t>
      </w:r>
    </w:p>
    <w:p w:rsidR="00B51E5E" w:rsidRPr="00F86434" w:rsidRDefault="00B51E5E" w:rsidP="00F0430D">
      <w:pPr>
        <w:pStyle w:val="BodyText"/>
        <w:rPr>
          <w:rFonts w:ascii="Arial" w:hAnsi="Arial" w:cs="Arial"/>
          <w:lang w:val="en-GB"/>
        </w:rPr>
      </w:pPr>
      <w:r w:rsidRPr="00F86434">
        <w:rPr>
          <w:rFonts w:ascii="Arial" w:hAnsi="Arial" w:cs="Arial"/>
          <w:lang w:val="en-GB"/>
        </w:rPr>
        <w:t xml:space="preserve">[12] M. </w:t>
      </w:r>
      <w:proofErr w:type="spellStart"/>
      <w:r w:rsidRPr="00F86434">
        <w:rPr>
          <w:rFonts w:ascii="Arial" w:hAnsi="Arial" w:cs="Arial"/>
          <w:lang w:val="en-GB"/>
        </w:rPr>
        <w:t>Usoh</w:t>
      </w:r>
      <w:proofErr w:type="spellEnd"/>
      <w:r w:rsidRPr="00F86434">
        <w:rPr>
          <w:rFonts w:ascii="Arial" w:hAnsi="Arial" w:cs="Arial"/>
          <w:lang w:val="en-GB"/>
        </w:rPr>
        <w:t>, K. Arthur, M. C. Whitton, R. Bastos, A. Steed, M. Slater, F. P. Brooks Jr. Walking &gt; Walking-in-Place &gt; Flying, in Virtual Environments. ACM 1999 0-201-48560-5/99/08</w:t>
      </w:r>
    </w:p>
    <w:p w:rsidR="00B51E5E" w:rsidRPr="00F86434" w:rsidRDefault="00B51E5E" w:rsidP="00F0430D">
      <w:pPr>
        <w:pStyle w:val="BodyText"/>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218" w:name="_Toc472785539"/>
      <w:r w:rsidRPr="002B13C4">
        <w:rPr>
          <w:rFonts w:cs="Arial"/>
          <w:lang w:val="en-GB"/>
        </w:rPr>
        <w:t>L2.</w:t>
      </w:r>
      <w:r w:rsidRPr="002B13C4">
        <w:rPr>
          <w:rFonts w:cs="Arial"/>
          <w:lang w:val="en-GB"/>
        </w:rPr>
        <w:tab/>
        <w:t>Existing Projects</w:t>
      </w:r>
      <w:bookmarkEnd w:id="218"/>
    </w:p>
    <w:p w:rsidR="00B51E5E" w:rsidRPr="00F86434" w:rsidRDefault="00B51E5E" w:rsidP="00F0430D">
      <w:pPr>
        <w:pStyle w:val="BodyText"/>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BodyText"/>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BodyText"/>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Heading1"/>
        <w:jc w:val="both"/>
        <w:rPr>
          <w:rFonts w:cs="Arial"/>
          <w:lang w:val="en-GB"/>
        </w:rPr>
      </w:pPr>
      <w:bookmarkStart w:id="219" w:name="_Toc472785540"/>
      <w:r w:rsidRPr="002B13C4">
        <w:rPr>
          <w:rFonts w:cs="Arial"/>
          <w:lang w:val="en-GB"/>
        </w:rPr>
        <w:lastRenderedPageBreak/>
        <w:t>Index of Figures</w:t>
      </w:r>
      <w:bookmarkEnd w:id="219"/>
    </w:p>
    <w:p w:rsidR="007A1973" w:rsidRPr="002B13C4" w:rsidRDefault="007A1973" w:rsidP="00F0430D">
      <w:pPr>
        <w:pStyle w:val="Heading2"/>
        <w:numPr>
          <w:ilvl w:val="1"/>
          <w:numId w:val="30"/>
        </w:numPr>
        <w:ind w:left="578" w:hanging="578"/>
        <w:jc w:val="both"/>
        <w:rPr>
          <w:rFonts w:cs="Arial"/>
          <w:lang w:val="en-GB"/>
        </w:rPr>
      </w:pPr>
      <w:bookmarkStart w:id="220" w:name="_Toc472785541"/>
      <w:r w:rsidRPr="002B13C4">
        <w:rPr>
          <w:rFonts w:cs="Arial"/>
          <w:lang w:val="en-GB"/>
        </w:rPr>
        <w:t>Figures</w:t>
      </w:r>
      <w:bookmarkEnd w:id="220"/>
    </w:p>
    <w:p w:rsidR="00B723E5" w:rsidRDefault="007A1973">
      <w:pPr>
        <w:pStyle w:val="TableofFigure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BodyText"/>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Heading2"/>
        <w:rPr>
          <w:lang w:val="en-GB"/>
        </w:rPr>
      </w:pPr>
      <w:r>
        <w:rPr>
          <w:lang w:val="en-GB"/>
        </w:rPr>
        <w:lastRenderedPageBreak/>
        <w:t xml:space="preserve"> Tables</w:t>
      </w:r>
    </w:p>
    <w:p w:rsidR="00F00ECD" w:rsidRDefault="00B723E5">
      <w:pPr>
        <w:pStyle w:val="TableofFigure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BodyText"/>
        <w:rPr>
          <w:rFonts w:ascii="Arial" w:hAnsi="Arial" w:cs="Arial"/>
          <w:lang w:val="en-GB"/>
        </w:rPr>
      </w:pPr>
      <w:r>
        <w:rPr>
          <w:rFonts w:ascii="Arial" w:hAnsi="Arial" w:cs="Arial"/>
          <w:color w:val="00B050"/>
          <w:lang w:val="en-GB"/>
        </w:rPr>
        <w:fldChar w:fldCharType="end"/>
      </w:r>
    </w:p>
    <w:p w:rsidR="00B723E5" w:rsidRPr="00F86434" w:rsidRDefault="00B723E5" w:rsidP="00280C57">
      <w:pPr>
        <w:pStyle w:val="BodyText"/>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Heading2"/>
        <w:rPr>
          <w:rFonts w:cs="Arial"/>
          <w:lang w:val="en-GB"/>
        </w:rPr>
      </w:pPr>
      <w:bookmarkStart w:id="221" w:name="_Toc472785542"/>
      <w:proofErr w:type="spellStart"/>
      <w:r w:rsidRPr="002B13C4">
        <w:rPr>
          <w:rFonts w:cs="Arial"/>
          <w:lang w:val="en-GB"/>
        </w:rPr>
        <w:lastRenderedPageBreak/>
        <w:t>Chartpairs</w:t>
      </w:r>
      <w:bookmarkEnd w:id="221"/>
      <w:proofErr w:type="spellEnd"/>
    </w:p>
    <w:p w:rsidR="00B723E5" w:rsidRDefault="007A1973">
      <w:pPr>
        <w:pStyle w:val="TableofFigure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457805">
      <w:pPr>
        <w:pStyle w:val="TableofFigure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BodyText"/>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BodyText"/>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222" w:name="_Toc472785543"/>
      <w:r w:rsidRPr="002B13C4">
        <w:rPr>
          <w:rFonts w:cs="Arial"/>
          <w:lang w:val="en-GB"/>
        </w:rPr>
        <w:lastRenderedPageBreak/>
        <w:t>Attachment</w:t>
      </w:r>
      <w:bookmarkEnd w:id="222"/>
    </w:p>
    <w:p w:rsidR="0071150A" w:rsidRPr="002B13C4" w:rsidRDefault="007A1973" w:rsidP="00477214">
      <w:pPr>
        <w:pStyle w:val="Anhang2"/>
        <w:numPr>
          <w:ilvl w:val="1"/>
          <w:numId w:val="32"/>
        </w:numPr>
        <w:spacing w:before="100"/>
        <w:jc w:val="both"/>
        <w:rPr>
          <w:rFonts w:cs="Arial"/>
          <w:lang w:val="de-CH" w:eastAsia="de-CH"/>
        </w:rPr>
      </w:pPr>
      <w:bookmarkStart w:id="223" w:name="_Toc472785544"/>
      <w:r w:rsidRPr="002B13C4">
        <w:rPr>
          <w:rFonts w:cs="Arial"/>
          <w:bCs/>
          <w:lang w:val="en-GB"/>
        </w:rPr>
        <w:t>Project Agreement</w:t>
      </w:r>
      <w:bookmarkEnd w:id="223"/>
    </w:p>
    <w:p w:rsidR="00477214" w:rsidRPr="002B13C4" w:rsidRDefault="00477214" w:rsidP="00477214">
      <w:pPr>
        <w:pStyle w:val="BodyText"/>
        <w:spacing w:line="240" w:lineRule="auto"/>
        <w:rPr>
          <w:rFonts w:ascii="Arial" w:hAnsi="Arial" w:cs="Arial"/>
          <w:lang w:val="de-CH" w:eastAsia="de-CH"/>
        </w:rPr>
      </w:pPr>
      <w:r w:rsidRPr="002B13C4">
        <w:rPr>
          <w:rFonts w:ascii="Arial" w:hAnsi="Arial" w:cs="Arial"/>
          <w:noProof/>
          <w:lang w:val="en-GB" w:eastAsia="en-GB"/>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BodyT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224"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224"/>
    </w:p>
    <w:p w:rsidR="00422176" w:rsidRPr="002B13C4" w:rsidRDefault="00422176" w:rsidP="00F0430D">
      <w:pPr>
        <w:pStyle w:val="BodyText"/>
        <w:spacing w:line="240" w:lineRule="auto"/>
        <w:rPr>
          <w:rFonts w:ascii="Arial" w:hAnsi="Arial" w:cs="Arial"/>
          <w:lang w:val="en-GB"/>
        </w:rPr>
      </w:pPr>
      <w:r w:rsidRPr="002B13C4">
        <w:rPr>
          <w:rFonts w:ascii="Arial" w:hAnsi="Arial" w:cs="Arial"/>
          <w:noProof/>
          <w:lang w:val="en-GB" w:eastAsia="en-GB"/>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BodyT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r w:rsidRPr="002B13C4">
        <w:rPr>
          <w:rFonts w:ascii="Arial" w:hAnsi="Arial" w:cs="Arial"/>
          <w:noProof/>
          <w:lang w:val="en-GB" w:eastAsia="en-GB"/>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225" w:name="_Toc472785546"/>
      <w:r w:rsidRPr="002B13C4">
        <w:rPr>
          <w:rFonts w:cs="Arial"/>
          <w:lang w:val="en-GB"/>
        </w:rPr>
        <w:lastRenderedPageBreak/>
        <w:t xml:space="preserve">Testing </w:t>
      </w:r>
      <w:r w:rsidR="00051863" w:rsidRPr="002B13C4">
        <w:rPr>
          <w:rFonts w:cs="Arial"/>
          <w:lang w:val="en-GB"/>
        </w:rPr>
        <w:t>Survey</w:t>
      </w:r>
      <w:bookmarkEnd w:id="225"/>
    </w:p>
    <w:p w:rsidR="00A021EF" w:rsidRPr="002B13C4" w:rsidRDefault="00A021EF" w:rsidP="00F0430D">
      <w:pPr>
        <w:pStyle w:val="BodyText"/>
        <w:spacing w:line="240" w:lineRule="auto"/>
        <w:rPr>
          <w:rFonts w:ascii="Arial" w:hAnsi="Arial" w:cs="Arial"/>
          <w:lang w:val="en-GB"/>
        </w:rPr>
      </w:pPr>
      <w:r w:rsidRPr="002B13C4">
        <w:rPr>
          <w:rFonts w:ascii="Arial" w:hAnsi="Arial" w:cs="Arial"/>
          <w:noProof/>
          <w:lang w:val="en-GB" w:eastAsia="en-GB"/>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BodyText"/>
        <w:rPr>
          <w:rFonts w:ascii="Arial" w:hAnsi="Arial" w:cs="Arial"/>
          <w:lang w:val="en-GB"/>
        </w:rPr>
      </w:pPr>
    </w:p>
    <w:p w:rsidR="00A021EF" w:rsidRPr="002B13C4" w:rsidRDefault="00A021EF" w:rsidP="00F0430D">
      <w:pPr>
        <w:jc w:val="both"/>
        <w:rPr>
          <w:rFonts w:cs="Arial"/>
          <w:lang w:val="en-GB"/>
        </w:rPr>
      </w:pPr>
      <w:r w:rsidRPr="002B13C4">
        <w:rPr>
          <w:rFonts w:cs="Arial"/>
          <w:noProof/>
          <w:lang w:val="en-GB" w:eastAsia="en-GB"/>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en-GB" w:eastAsia="en-GB"/>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226" w:name="_Toc472785547"/>
      <w:r w:rsidRPr="002B13C4">
        <w:rPr>
          <w:rFonts w:cs="Arial"/>
          <w:lang w:val="en-GB"/>
        </w:rPr>
        <w:lastRenderedPageBreak/>
        <w:t>Testing Survey Results</w:t>
      </w:r>
      <w:bookmarkEnd w:id="226"/>
    </w:p>
    <w:p w:rsidR="00675446" w:rsidRPr="002B13C4" w:rsidRDefault="00675446" w:rsidP="00F0430D">
      <w:pPr>
        <w:pStyle w:val="Anhang3"/>
        <w:numPr>
          <w:ilvl w:val="2"/>
          <w:numId w:val="32"/>
        </w:numPr>
        <w:jc w:val="both"/>
        <w:rPr>
          <w:rFonts w:cs="Arial"/>
          <w:lang w:val="en-GB"/>
        </w:rPr>
      </w:pPr>
      <w:bookmarkStart w:id="227" w:name="_Toc472785548"/>
      <w:r w:rsidRPr="002B13C4">
        <w:rPr>
          <w:rFonts w:cs="Arial"/>
          <w:lang w:val="en-GB"/>
        </w:rPr>
        <w:t>Ease of Learning</w:t>
      </w:r>
      <w:bookmarkEnd w:id="227"/>
    </w:p>
    <w:p w:rsidR="00675446" w:rsidRPr="002B13C4" w:rsidRDefault="00675446" w:rsidP="00F0430D">
      <w:pPr>
        <w:pStyle w:val="BodyText"/>
        <w:spacing w:line="240" w:lineRule="auto"/>
        <w:rPr>
          <w:rFonts w:ascii="Arial" w:hAnsi="Arial" w:cs="Arial"/>
          <w:lang w:val="en-GB"/>
        </w:rPr>
      </w:pPr>
      <w:r w:rsidRPr="002B13C4">
        <w:rPr>
          <w:rFonts w:ascii="Arial" w:hAnsi="Arial" w:cs="Arial"/>
          <w:noProof/>
          <w:lang w:val="en-GB" w:eastAsia="en-GB"/>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BodyText"/>
        <w:rPr>
          <w:rFonts w:ascii="Arial" w:hAnsi="Arial" w:cs="Arial"/>
          <w:lang w:val="en-GB"/>
        </w:rPr>
      </w:pPr>
    </w:p>
    <w:p w:rsidR="00675446" w:rsidRPr="002B13C4" w:rsidRDefault="00675446" w:rsidP="00F0430D">
      <w:pPr>
        <w:pStyle w:val="BodyT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BodyText"/>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228" w:name="_Toc472785549"/>
      <w:r w:rsidRPr="002B13C4">
        <w:rPr>
          <w:rFonts w:cs="Arial"/>
          <w:lang w:val="en-GB"/>
        </w:rPr>
        <w:lastRenderedPageBreak/>
        <w:t>Pick &amp; Place</w:t>
      </w:r>
      <w:bookmarkEnd w:id="228"/>
    </w:p>
    <w:p w:rsidR="00675446" w:rsidRPr="002B13C4" w:rsidRDefault="00675446" w:rsidP="00F0430D">
      <w:pPr>
        <w:pStyle w:val="BodyText"/>
        <w:spacing w:line="240" w:lineRule="auto"/>
        <w:rPr>
          <w:rFonts w:ascii="Arial" w:hAnsi="Arial" w:cs="Arial"/>
          <w:lang w:val="en-GB"/>
        </w:rPr>
      </w:pPr>
      <w:r w:rsidRPr="002B13C4">
        <w:rPr>
          <w:rFonts w:ascii="Arial" w:hAnsi="Arial" w:cs="Arial"/>
          <w:noProof/>
          <w:lang w:val="en-GB" w:eastAsia="en-GB"/>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BodyT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229" w:name="_Toc472785550"/>
      <w:r w:rsidRPr="002B13C4">
        <w:rPr>
          <w:rFonts w:cs="Arial"/>
          <w:lang w:val="en-GB"/>
        </w:rPr>
        <w:lastRenderedPageBreak/>
        <w:t>Jump’n’Run</w:t>
      </w:r>
      <w:bookmarkEnd w:id="229"/>
    </w:p>
    <w:p w:rsidR="00675446" w:rsidRPr="002B13C4" w:rsidRDefault="00675446" w:rsidP="00F0430D">
      <w:pPr>
        <w:pStyle w:val="BodyText"/>
        <w:spacing w:line="240" w:lineRule="auto"/>
        <w:rPr>
          <w:rFonts w:ascii="Arial" w:hAnsi="Arial" w:cs="Arial"/>
          <w:lang w:val="en-GB"/>
        </w:rPr>
      </w:pPr>
      <w:r w:rsidRPr="002B13C4">
        <w:rPr>
          <w:rFonts w:ascii="Arial" w:hAnsi="Arial" w:cs="Arial"/>
          <w:noProof/>
          <w:lang w:val="en-GB" w:eastAsia="en-GB"/>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BodyText"/>
        <w:rPr>
          <w:rFonts w:ascii="Arial" w:hAnsi="Arial" w:cs="Arial"/>
          <w:lang w:val="en-GB"/>
        </w:rPr>
      </w:pPr>
    </w:p>
    <w:p w:rsidR="00675446" w:rsidRPr="002B13C4" w:rsidRDefault="00675446" w:rsidP="00F0430D">
      <w:pPr>
        <w:pStyle w:val="BodyText"/>
        <w:spacing w:line="240" w:lineRule="auto"/>
        <w:rPr>
          <w:rFonts w:ascii="Arial" w:hAnsi="Arial" w:cs="Arial"/>
          <w:lang w:val="en-GB"/>
        </w:rPr>
      </w:pPr>
      <w:r w:rsidRPr="002B13C4">
        <w:rPr>
          <w:rFonts w:ascii="Arial" w:hAnsi="Arial" w:cs="Arial"/>
          <w:noProof/>
          <w:lang w:val="en-GB" w:eastAsia="en-GB"/>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230" w:name="_Toc472785551"/>
      <w:r w:rsidRPr="002B13C4">
        <w:rPr>
          <w:rFonts w:cs="Arial"/>
          <w:lang w:val="en-GB"/>
        </w:rPr>
        <w:lastRenderedPageBreak/>
        <w:t>Ease of Use</w:t>
      </w:r>
      <w:bookmarkEnd w:id="230"/>
    </w:p>
    <w:p w:rsidR="00A021EF" w:rsidRPr="002B13C4" w:rsidRDefault="00675446" w:rsidP="00F0430D">
      <w:pPr>
        <w:jc w:val="both"/>
        <w:rPr>
          <w:rFonts w:cs="Arial"/>
          <w:lang w:val="en-GB"/>
        </w:rPr>
      </w:pPr>
      <w:r w:rsidRPr="002B13C4">
        <w:rPr>
          <w:rFonts w:cs="Arial"/>
          <w:noProof/>
          <w:lang w:val="en-GB" w:eastAsia="en-GB"/>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E6E" w:rsidRDefault="00213E6E">
      <w:r>
        <w:separator/>
      </w:r>
    </w:p>
  </w:endnote>
  <w:endnote w:type="continuationSeparator" w:id="0">
    <w:p w:rsidR="00213E6E" w:rsidRDefault="00213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805" w:rsidRPr="001E05B0" w:rsidRDefault="00457805" w:rsidP="00CE6C09">
    <w:pPr>
      <w:pStyle w:val="Footer"/>
    </w:pPr>
    <w:r>
      <w:t>Navigation in VR Space</w:t>
    </w:r>
    <w:r>
      <w:tab/>
      <w:t>Dominic Bär, Marcel Groux</w:t>
    </w:r>
    <w:r>
      <w:tab/>
    </w:r>
    <w:r>
      <w:fldChar w:fldCharType="begin"/>
    </w:r>
    <w:r>
      <w:instrText xml:space="preserve"> DATE \@ "dd.MM.yy" </w:instrText>
    </w:r>
    <w:r>
      <w:fldChar w:fldCharType="separate"/>
    </w:r>
    <w:ins w:id="2" w:author="Groux Marcel (s)" w:date="2017-01-22T13:09:00Z">
      <w:r>
        <w:rPr>
          <w:noProof/>
        </w:rPr>
        <w:t>22.01.17</w:t>
      </w:r>
    </w:ins>
    <w:del w:id="3" w:author="Groux Marcel (s)" w:date="2017-01-22T13:09:00Z">
      <w:r w:rsidDel="00457805">
        <w:rPr>
          <w:noProof/>
        </w:rPr>
        <w:delText>21.01.17</w:delText>
      </w:r>
    </w:del>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E6E" w:rsidRDefault="00213E6E">
      <w:r>
        <w:separator/>
      </w:r>
    </w:p>
  </w:footnote>
  <w:footnote w:type="continuationSeparator" w:id="0">
    <w:p w:rsidR="00213E6E" w:rsidRDefault="00213E6E">
      <w:r>
        <w:continuationSeparator/>
      </w:r>
    </w:p>
  </w:footnote>
  <w:footnote w:id="1">
    <w:p w:rsidR="00457805" w:rsidRDefault="00457805" w:rsidP="007A1973">
      <w:pPr>
        <w:pStyle w:val="FootnoteText"/>
        <w:rPr>
          <w:lang w:val="de-CH"/>
        </w:rPr>
      </w:pPr>
      <w:r>
        <w:rPr>
          <w:rStyle w:val="FootnoteReference"/>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805" w:rsidRDefault="00457805" w:rsidP="00CE6C09">
    <w:pPr>
      <w:pStyle w:val="Header"/>
      <w:framePr w:wrap="around" w:vAnchor="text" w:hAnchor="margin" w:xAlign="right" w:y="1"/>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0F2D2C">
      <w:rPr>
        <w:rStyle w:val="PageNumber"/>
        <w:noProof/>
      </w:rPr>
      <w:t>9</w:t>
    </w:r>
    <w:r>
      <w:rPr>
        <w:rStyle w:val="PageNumber"/>
      </w:rPr>
      <w:fldChar w:fldCharType="end"/>
    </w:r>
  </w:p>
  <w:p w:rsidR="00457805" w:rsidRPr="001E05B0" w:rsidRDefault="00457805" w:rsidP="00CE6C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805" w:rsidRDefault="00457805" w:rsidP="00CE6C09">
    <w:pPr>
      <w:pStyle w:val="Header"/>
      <w:framePr w:wrap="around" w:vAnchor="text" w:hAnchor="margin" w:xAlign="right" w:y="1"/>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0F2D2C">
      <w:rPr>
        <w:rStyle w:val="PageNumber"/>
        <w:noProof/>
      </w:rPr>
      <w:t>2</w:t>
    </w:r>
    <w:r>
      <w:rPr>
        <w:rStyle w:val="PageNumber"/>
      </w:rPr>
      <w:fldChar w:fldCharType="end"/>
    </w:r>
  </w:p>
  <w:p w:rsidR="00457805" w:rsidRPr="001E05B0" w:rsidRDefault="00457805" w:rsidP="00CE6C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oux Marcel (s)">
    <w15:presenceInfo w15:providerId="None" w15:userId="Groux Marcel (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431"/>
    <w:rsid w:val="00003B06"/>
    <w:rsid w:val="00016D82"/>
    <w:rsid w:val="00051863"/>
    <w:rsid w:val="000525F4"/>
    <w:rsid w:val="0006107E"/>
    <w:rsid w:val="00061163"/>
    <w:rsid w:val="00062375"/>
    <w:rsid w:val="00072BBE"/>
    <w:rsid w:val="00080301"/>
    <w:rsid w:val="000A1129"/>
    <w:rsid w:val="000A1A13"/>
    <w:rsid w:val="000E0008"/>
    <w:rsid w:val="000F2D2C"/>
    <w:rsid w:val="000F3267"/>
    <w:rsid w:val="00113423"/>
    <w:rsid w:val="00120506"/>
    <w:rsid w:val="00133150"/>
    <w:rsid w:val="00140326"/>
    <w:rsid w:val="0014618E"/>
    <w:rsid w:val="001502DE"/>
    <w:rsid w:val="00151AFF"/>
    <w:rsid w:val="00192554"/>
    <w:rsid w:val="001A6013"/>
    <w:rsid w:val="001B1DAC"/>
    <w:rsid w:val="001B4F6C"/>
    <w:rsid w:val="001B728E"/>
    <w:rsid w:val="001C2654"/>
    <w:rsid w:val="001E19B3"/>
    <w:rsid w:val="001E57F0"/>
    <w:rsid w:val="001F64FD"/>
    <w:rsid w:val="00206A43"/>
    <w:rsid w:val="00213E6E"/>
    <w:rsid w:val="0022591F"/>
    <w:rsid w:val="00231392"/>
    <w:rsid w:val="00253E99"/>
    <w:rsid w:val="00257197"/>
    <w:rsid w:val="002671F4"/>
    <w:rsid w:val="00280C57"/>
    <w:rsid w:val="002A0C6B"/>
    <w:rsid w:val="002B13C4"/>
    <w:rsid w:val="002B1AB5"/>
    <w:rsid w:val="002C32C0"/>
    <w:rsid w:val="003320ED"/>
    <w:rsid w:val="0034733C"/>
    <w:rsid w:val="00347954"/>
    <w:rsid w:val="00377CFC"/>
    <w:rsid w:val="003932AC"/>
    <w:rsid w:val="003D326E"/>
    <w:rsid w:val="003E1311"/>
    <w:rsid w:val="00406E09"/>
    <w:rsid w:val="00422176"/>
    <w:rsid w:val="00445BD1"/>
    <w:rsid w:val="00457805"/>
    <w:rsid w:val="00460272"/>
    <w:rsid w:val="00477214"/>
    <w:rsid w:val="004A2743"/>
    <w:rsid w:val="004B60A0"/>
    <w:rsid w:val="004E7AC7"/>
    <w:rsid w:val="00554D58"/>
    <w:rsid w:val="00582758"/>
    <w:rsid w:val="005A2350"/>
    <w:rsid w:val="005A5C90"/>
    <w:rsid w:val="005C2B6B"/>
    <w:rsid w:val="005D7CBF"/>
    <w:rsid w:val="006010E9"/>
    <w:rsid w:val="00624D2A"/>
    <w:rsid w:val="00667D8B"/>
    <w:rsid w:val="00670BA4"/>
    <w:rsid w:val="00675446"/>
    <w:rsid w:val="006828C2"/>
    <w:rsid w:val="006B5216"/>
    <w:rsid w:val="006E0C5D"/>
    <w:rsid w:val="006E30E9"/>
    <w:rsid w:val="006F0046"/>
    <w:rsid w:val="006F276A"/>
    <w:rsid w:val="0071150A"/>
    <w:rsid w:val="00765D6D"/>
    <w:rsid w:val="007A1973"/>
    <w:rsid w:val="007A2990"/>
    <w:rsid w:val="007C3BC7"/>
    <w:rsid w:val="007D4D02"/>
    <w:rsid w:val="00802E40"/>
    <w:rsid w:val="00825563"/>
    <w:rsid w:val="00834B19"/>
    <w:rsid w:val="00835E25"/>
    <w:rsid w:val="00846BBE"/>
    <w:rsid w:val="00864D9D"/>
    <w:rsid w:val="008833D3"/>
    <w:rsid w:val="00892536"/>
    <w:rsid w:val="00892763"/>
    <w:rsid w:val="008E5BEB"/>
    <w:rsid w:val="00925B73"/>
    <w:rsid w:val="009331BF"/>
    <w:rsid w:val="0093687F"/>
    <w:rsid w:val="0095719D"/>
    <w:rsid w:val="00971592"/>
    <w:rsid w:val="009A3810"/>
    <w:rsid w:val="009B10AC"/>
    <w:rsid w:val="009B536F"/>
    <w:rsid w:val="009D3061"/>
    <w:rsid w:val="00A021EF"/>
    <w:rsid w:val="00A03B0C"/>
    <w:rsid w:val="00A103AE"/>
    <w:rsid w:val="00A13EBF"/>
    <w:rsid w:val="00A23F45"/>
    <w:rsid w:val="00A240B5"/>
    <w:rsid w:val="00A75669"/>
    <w:rsid w:val="00A816D9"/>
    <w:rsid w:val="00A825F0"/>
    <w:rsid w:val="00AA407D"/>
    <w:rsid w:val="00AB58E6"/>
    <w:rsid w:val="00AB682D"/>
    <w:rsid w:val="00AF7FA0"/>
    <w:rsid w:val="00B1272E"/>
    <w:rsid w:val="00B15DA6"/>
    <w:rsid w:val="00B51E5E"/>
    <w:rsid w:val="00B723E5"/>
    <w:rsid w:val="00BA7DCF"/>
    <w:rsid w:val="00BB4AB6"/>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678A8"/>
    <w:rsid w:val="00D729B6"/>
    <w:rsid w:val="00DC3CE0"/>
    <w:rsid w:val="00DD4D68"/>
    <w:rsid w:val="00DD7634"/>
    <w:rsid w:val="00E60B3D"/>
    <w:rsid w:val="00E62165"/>
    <w:rsid w:val="00E922B4"/>
    <w:rsid w:val="00EE5EBE"/>
    <w:rsid w:val="00EF4F7B"/>
    <w:rsid w:val="00F00ECD"/>
    <w:rsid w:val="00F0430D"/>
    <w:rsid w:val="00F100A7"/>
    <w:rsid w:val="00F34B82"/>
    <w:rsid w:val="00F40A61"/>
    <w:rsid w:val="00F5118A"/>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DB298"/>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A240B5"/>
    <w:pPr>
      <w:spacing w:before="120"/>
    </w:pPr>
    <w:rPr>
      <w:rFonts w:ascii="Arial" w:hAnsi="Arial"/>
      <w:spacing w:val="-5"/>
      <w:sz w:val="22"/>
      <w:lang w:val="de-DE" w:eastAsia="de-DE"/>
    </w:rPr>
  </w:style>
  <w:style w:type="paragraph" w:styleId="Heading1">
    <w:name w:val="heading 1"/>
    <w:basedOn w:val="Normal"/>
    <w:next w:val="BodyText"/>
    <w:link w:val="Heading1Char"/>
    <w:qFormat/>
    <w:rsid w:val="00A240B5"/>
    <w:pPr>
      <w:keepNext/>
      <w:keepLines/>
      <w:pageBreakBefore/>
      <w:pBdr>
        <w:top w:val="single" w:sz="48" w:space="3" w:color="FFFFFF"/>
        <w:left w:val="single" w:sz="6" w:space="3" w:color="FFFFFF"/>
        <w:bottom w:val="single" w:sz="6" w:space="3" w:color="FFFFFF"/>
      </w:pBdr>
      <w:shd w:val="solid" w:color="FFFFFF" w:fill="auto"/>
      <w:tabs>
        <w:tab w:val="num" w:pos="432"/>
      </w:tabs>
      <w:spacing w:after="240" w:line="240" w:lineRule="atLeast"/>
      <w:ind w:left="431" w:hanging="431"/>
      <w:outlineLvl w:val="0"/>
    </w:pPr>
    <w:rPr>
      <w:b/>
      <w:color w:val="000000"/>
      <w:spacing w:val="-10"/>
      <w:kern w:val="20"/>
      <w:position w:val="8"/>
      <w:sz w:val="28"/>
    </w:rPr>
  </w:style>
  <w:style w:type="paragraph" w:styleId="Heading2">
    <w:name w:val="heading 2"/>
    <w:basedOn w:val="Normal"/>
    <w:next w:val="BodyText"/>
    <w:link w:val="Heading2Char"/>
    <w:qFormat/>
    <w:rsid w:val="00A240B5"/>
    <w:pPr>
      <w:keepNext/>
      <w:keepLines/>
      <w:numPr>
        <w:ilvl w:val="1"/>
        <w:numId w:val="10"/>
      </w:numPr>
      <w:spacing w:before="480" w:after="120" w:line="240" w:lineRule="atLeast"/>
      <w:ind w:left="578" w:hanging="578"/>
      <w:outlineLvl w:val="1"/>
    </w:pPr>
    <w:rPr>
      <w:b/>
      <w:spacing w:val="-15"/>
      <w:kern w:val="28"/>
      <w:sz w:val="26"/>
    </w:rPr>
  </w:style>
  <w:style w:type="paragraph" w:styleId="Heading3">
    <w:name w:val="heading 3"/>
    <w:basedOn w:val="Normal"/>
    <w:next w:val="BodyText"/>
    <w:link w:val="Heading3Char"/>
    <w:qFormat/>
    <w:rsid w:val="00A240B5"/>
    <w:pPr>
      <w:keepNext/>
      <w:keepLines/>
      <w:numPr>
        <w:ilvl w:val="2"/>
        <w:numId w:val="10"/>
      </w:numPr>
      <w:spacing w:before="480" w:after="120" w:line="240" w:lineRule="atLeast"/>
      <w:outlineLvl w:val="2"/>
    </w:pPr>
    <w:rPr>
      <w:b/>
      <w:spacing w:val="-10"/>
      <w:kern w:val="28"/>
      <w:sz w:val="24"/>
    </w:rPr>
  </w:style>
  <w:style w:type="paragraph" w:styleId="Heading4">
    <w:name w:val="heading 4"/>
    <w:basedOn w:val="Normal"/>
    <w:next w:val="BodyText"/>
    <w:link w:val="Heading4Char"/>
    <w:qFormat/>
    <w:rsid w:val="00A240B5"/>
    <w:pPr>
      <w:keepNext/>
      <w:keepLines/>
      <w:numPr>
        <w:ilvl w:val="3"/>
        <w:numId w:val="10"/>
      </w:numPr>
      <w:spacing w:after="240" w:line="240" w:lineRule="atLeast"/>
      <w:outlineLvl w:val="3"/>
    </w:pPr>
    <w:rPr>
      <w:b/>
      <w:spacing w:val="-4"/>
      <w:kern w:val="28"/>
    </w:rPr>
  </w:style>
  <w:style w:type="paragraph" w:styleId="Heading5">
    <w:name w:val="heading 5"/>
    <w:basedOn w:val="Normal"/>
    <w:next w:val="Normal"/>
    <w:link w:val="Heading5Char"/>
    <w:qFormat/>
    <w:rsid w:val="00A240B5"/>
    <w:pPr>
      <w:numPr>
        <w:ilvl w:val="4"/>
        <w:numId w:val="10"/>
      </w:numPr>
      <w:spacing w:before="240" w:after="60"/>
      <w:outlineLvl w:val="4"/>
    </w:pPr>
  </w:style>
  <w:style w:type="paragraph" w:styleId="Heading6">
    <w:name w:val="heading 6"/>
    <w:basedOn w:val="Normal"/>
    <w:next w:val="Normal"/>
    <w:link w:val="Heading6Char"/>
    <w:qFormat/>
    <w:rsid w:val="00A240B5"/>
    <w:pPr>
      <w:numPr>
        <w:ilvl w:val="5"/>
        <w:numId w:val="10"/>
      </w:numPr>
      <w:spacing w:before="240" w:after="60"/>
      <w:outlineLvl w:val="5"/>
    </w:pPr>
    <w:rPr>
      <w:rFonts w:ascii="Times New Roman" w:hAnsi="Times New Roman"/>
      <w:i/>
    </w:rPr>
  </w:style>
  <w:style w:type="paragraph" w:styleId="Heading7">
    <w:name w:val="heading 7"/>
    <w:basedOn w:val="Normal"/>
    <w:next w:val="Normal"/>
    <w:link w:val="Heading7Char"/>
    <w:qFormat/>
    <w:rsid w:val="00A240B5"/>
    <w:pPr>
      <w:numPr>
        <w:ilvl w:val="6"/>
        <w:numId w:val="10"/>
      </w:numPr>
      <w:spacing w:before="240" w:after="60"/>
      <w:outlineLvl w:val="6"/>
    </w:pPr>
  </w:style>
  <w:style w:type="paragraph" w:styleId="Heading8">
    <w:name w:val="heading 8"/>
    <w:basedOn w:val="Normal"/>
    <w:next w:val="Normal"/>
    <w:link w:val="Heading8Char"/>
    <w:qFormat/>
    <w:rsid w:val="00A240B5"/>
    <w:pPr>
      <w:numPr>
        <w:ilvl w:val="7"/>
        <w:numId w:val="10"/>
      </w:numPr>
      <w:spacing w:before="240" w:after="60"/>
      <w:outlineLvl w:val="7"/>
    </w:pPr>
    <w:rPr>
      <w:i/>
    </w:rPr>
  </w:style>
  <w:style w:type="paragraph" w:styleId="Heading9">
    <w:name w:val="heading 9"/>
    <w:basedOn w:val="Normal"/>
    <w:next w:val="Normal"/>
    <w:link w:val="Heading9Char"/>
    <w:qFormat/>
    <w:rsid w:val="00A240B5"/>
    <w:pPr>
      <w:numPr>
        <w:ilvl w:val="8"/>
        <w:numId w:val="10"/>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240B5"/>
    <w:pPr>
      <w:spacing w:line="280" w:lineRule="exact"/>
      <w:jc w:val="both"/>
    </w:pPr>
    <w:rPr>
      <w:rFonts w:ascii="Times New Roman" w:hAnsi="Times New Roman"/>
    </w:rPr>
  </w:style>
  <w:style w:type="character" w:styleId="PageNumber">
    <w:name w:val="page number"/>
    <w:basedOn w:val="DefaultParagraphFont"/>
    <w:rsid w:val="00A240B5"/>
  </w:style>
  <w:style w:type="paragraph" w:styleId="TOC1">
    <w:name w:val="toc 1"/>
    <w:basedOn w:val="BodyText"/>
    <w:next w:val="BodyText"/>
    <w:autoRedefine/>
    <w:rsid w:val="00A240B5"/>
    <w:pPr>
      <w:spacing w:line="300" w:lineRule="exact"/>
      <w:jc w:val="left"/>
    </w:pPr>
    <w:rPr>
      <w:rFonts w:ascii="Times" w:hAnsi="Times"/>
      <w:noProof/>
      <w:szCs w:val="22"/>
    </w:rPr>
  </w:style>
  <w:style w:type="paragraph" w:styleId="TOC2">
    <w:name w:val="toc 2"/>
    <w:basedOn w:val="BodyText"/>
    <w:next w:val="BodyText"/>
    <w:autoRedefine/>
    <w:rsid w:val="00A240B5"/>
    <w:pPr>
      <w:ind w:left="221"/>
    </w:pPr>
  </w:style>
  <w:style w:type="paragraph" w:styleId="TOC3">
    <w:name w:val="toc 3"/>
    <w:basedOn w:val="BodyText"/>
    <w:next w:val="BodyText"/>
    <w:autoRedefine/>
    <w:rsid w:val="00A240B5"/>
    <w:pPr>
      <w:ind w:left="440"/>
    </w:pPr>
  </w:style>
  <w:style w:type="paragraph" w:styleId="Title">
    <w:name w:val="Title"/>
    <w:basedOn w:val="Normal"/>
    <w:next w:val="Normal"/>
    <w:link w:val="TitleChar"/>
    <w:qFormat/>
    <w:rsid w:val="00A240B5"/>
    <w:pPr>
      <w:keepNext/>
      <w:keepLines/>
      <w:spacing w:before="220" w:after="60" w:line="320" w:lineRule="atLeast"/>
    </w:pPr>
    <w:rPr>
      <w:b/>
      <w:spacing w:val="0"/>
      <w:kern w:val="28"/>
      <w:sz w:val="40"/>
    </w:rPr>
  </w:style>
  <w:style w:type="paragraph" w:styleId="DocumentMap">
    <w:name w:val="Document Map"/>
    <w:basedOn w:val="Normal"/>
    <w:link w:val="DocumentMapChar"/>
    <w:semiHidden/>
    <w:rsid w:val="00A240B5"/>
    <w:pPr>
      <w:shd w:val="clear" w:color="auto" w:fill="000080"/>
    </w:pPr>
    <w:rPr>
      <w:rFonts w:ascii="Tahoma" w:hAnsi="Tahoma"/>
    </w:rPr>
  </w:style>
  <w:style w:type="paragraph" w:styleId="Footer">
    <w:name w:val="footer"/>
    <w:basedOn w:val="Normal"/>
    <w:link w:val="FooterChar"/>
    <w:rsid w:val="00A240B5"/>
    <w:pPr>
      <w:keepLines/>
      <w:tabs>
        <w:tab w:val="center" w:pos="4320"/>
        <w:tab w:val="right" w:pos="8789"/>
        <w:tab w:val="right" w:pos="9072"/>
      </w:tabs>
      <w:spacing w:before="240" w:line="190" w:lineRule="atLeast"/>
    </w:pPr>
    <w:rPr>
      <w:rFonts w:ascii="Times New Roman" w:hAnsi="Times New Roman"/>
      <w:sz w:val="18"/>
    </w:rPr>
  </w:style>
  <w:style w:type="paragraph" w:styleId="Header">
    <w:name w:val="header"/>
    <w:basedOn w:val="Normal"/>
    <w:link w:val="HeaderChar"/>
    <w:rsid w:val="00A240B5"/>
    <w:pPr>
      <w:keepLines/>
      <w:tabs>
        <w:tab w:val="center" w:pos="4320"/>
        <w:tab w:val="right" w:pos="9072"/>
      </w:tabs>
      <w:spacing w:line="190" w:lineRule="atLeast"/>
    </w:pPr>
    <w:rPr>
      <w:rFonts w:ascii="Times New Roman" w:hAnsi="Times New Roman"/>
      <w:sz w:val="18"/>
    </w:rPr>
  </w:style>
  <w:style w:type="paragraph" w:styleId="FootnoteText">
    <w:name w:val="footnote text"/>
    <w:basedOn w:val="Normal"/>
    <w:link w:val="FootnoteTextChar"/>
    <w:semiHidden/>
    <w:rsid w:val="00A240B5"/>
    <w:rPr>
      <w:rFonts w:ascii="Times New Roman" w:hAnsi="Times New Roman"/>
      <w:sz w:val="18"/>
    </w:rPr>
  </w:style>
  <w:style w:type="paragraph" w:customStyle="1" w:styleId="Leitmaterialien">
    <w:name w:val="Leitmaterialien"/>
    <w:basedOn w:val="Normal"/>
    <w:next w:val="BodyText"/>
    <w:rsid w:val="00A240B5"/>
    <w:pPr>
      <w:keepNext/>
      <w:keepLines/>
      <w:pageBreakBefore/>
      <w:spacing w:before="0" w:after="240" w:line="360" w:lineRule="auto"/>
    </w:pPr>
    <w:rPr>
      <w:b/>
      <w:noProof/>
      <w:sz w:val="28"/>
    </w:rPr>
  </w:style>
  <w:style w:type="paragraph" w:customStyle="1" w:styleId="Anhang">
    <w:name w:val="Anhang"/>
    <w:next w:val="BodyText"/>
    <w:rsid w:val="00A240B5"/>
    <w:pPr>
      <w:pageBreakBefore/>
      <w:numPr>
        <w:numId w:val="21"/>
      </w:numPr>
      <w:spacing w:before="240" w:after="360"/>
    </w:pPr>
    <w:rPr>
      <w:rFonts w:ascii="Arial" w:hAnsi="Arial"/>
      <w:b/>
      <w:noProof/>
      <w:sz w:val="28"/>
      <w:lang w:val="de-DE" w:eastAsia="de-DE"/>
    </w:rPr>
  </w:style>
  <w:style w:type="paragraph" w:styleId="TOC4">
    <w:name w:val="toc 4"/>
    <w:basedOn w:val="Normal"/>
    <w:next w:val="Normal"/>
    <w:autoRedefine/>
    <w:semiHidden/>
    <w:rsid w:val="00A240B5"/>
    <w:pPr>
      <w:ind w:left="660"/>
    </w:pPr>
  </w:style>
  <w:style w:type="paragraph" w:styleId="TOC5">
    <w:name w:val="toc 5"/>
    <w:basedOn w:val="Normal"/>
    <w:next w:val="Normal"/>
    <w:autoRedefine/>
    <w:semiHidden/>
    <w:rsid w:val="00A240B5"/>
    <w:pPr>
      <w:ind w:left="880"/>
    </w:pPr>
  </w:style>
  <w:style w:type="paragraph" w:styleId="TOC6">
    <w:name w:val="toc 6"/>
    <w:basedOn w:val="Normal"/>
    <w:next w:val="Normal"/>
    <w:autoRedefine/>
    <w:semiHidden/>
    <w:rsid w:val="00A240B5"/>
    <w:pPr>
      <w:ind w:left="1100"/>
    </w:pPr>
  </w:style>
  <w:style w:type="paragraph" w:styleId="TOC7">
    <w:name w:val="toc 7"/>
    <w:basedOn w:val="Normal"/>
    <w:next w:val="Normal"/>
    <w:autoRedefine/>
    <w:semiHidden/>
    <w:rsid w:val="00A240B5"/>
    <w:pPr>
      <w:ind w:left="1320"/>
    </w:pPr>
  </w:style>
  <w:style w:type="paragraph" w:styleId="TOC8">
    <w:name w:val="toc 8"/>
    <w:basedOn w:val="Normal"/>
    <w:next w:val="Normal"/>
    <w:autoRedefine/>
    <w:semiHidden/>
    <w:rsid w:val="00A240B5"/>
    <w:pPr>
      <w:ind w:left="1540"/>
    </w:pPr>
  </w:style>
  <w:style w:type="paragraph" w:styleId="TOC9">
    <w:name w:val="toc 9"/>
    <w:basedOn w:val="Normal"/>
    <w:next w:val="Normal"/>
    <w:autoRedefine/>
    <w:semiHidden/>
    <w:rsid w:val="00A240B5"/>
    <w:pPr>
      <w:ind w:left="1760"/>
    </w:pPr>
  </w:style>
  <w:style w:type="paragraph" w:styleId="PlainText">
    <w:name w:val="Plain Text"/>
    <w:basedOn w:val="Normal"/>
    <w:link w:val="PlainTextChar"/>
    <w:rsid w:val="00A240B5"/>
    <w:pPr>
      <w:spacing w:before="0"/>
    </w:pPr>
    <w:rPr>
      <w:rFonts w:ascii="Courier New" w:hAnsi="Courier New"/>
      <w:spacing w:val="0"/>
      <w:sz w:val="20"/>
    </w:rPr>
  </w:style>
  <w:style w:type="character" w:styleId="Hyperlink">
    <w:name w:val="Hyperlink"/>
    <w:basedOn w:val="DefaultParagraphFont"/>
    <w:rsid w:val="00A240B5"/>
    <w:rPr>
      <w:color w:val="0000FF"/>
      <w:u w:val="single"/>
    </w:rPr>
  </w:style>
  <w:style w:type="character" w:styleId="FootnoteReference">
    <w:name w:val="footnote reference"/>
    <w:basedOn w:val="DefaultParagraphFont"/>
    <w:semiHidden/>
    <w:rsid w:val="00A240B5"/>
    <w:rPr>
      <w:vertAlign w:val="superscript"/>
    </w:rPr>
  </w:style>
  <w:style w:type="paragraph" w:customStyle="1" w:styleId="Anhang2">
    <w:name w:val="Anhang 2"/>
    <w:next w:val="BodyText"/>
    <w:rsid w:val="00A240B5"/>
    <w:pPr>
      <w:numPr>
        <w:ilvl w:val="1"/>
        <w:numId w:val="22"/>
      </w:numPr>
      <w:spacing w:before="480" w:after="240"/>
    </w:pPr>
    <w:rPr>
      <w:rFonts w:ascii="Arial" w:hAnsi="Arial"/>
      <w:b/>
      <w:noProof/>
      <w:sz w:val="26"/>
      <w:lang w:val="de-DE" w:eastAsia="de-DE"/>
    </w:rPr>
  </w:style>
  <w:style w:type="paragraph" w:customStyle="1" w:styleId="Einleitung">
    <w:name w:val="Einleitung"/>
    <w:next w:val="BodyText"/>
    <w:rsid w:val="00A240B5"/>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BodyText"/>
    <w:rsid w:val="00A240B5"/>
    <w:pPr>
      <w:numPr>
        <w:ilvl w:val="2"/>
        <w:numId w:val="22"/>
      </w:numPr>
      <w:spacing w:before="360" w:after="240"/>
    </w:pPr>
    <w:rPr>
      <w:rFonts w:ascii="Arial" w:hAnsi="Arial"/>
      <w:b/>
      <w:noProof/>
      <w:sz w:val="24"/>
      <w:lang w:val="de-DE" w:eastAsia="de-DE"/>
    </w:rPr>
  </w:style>
  <w:style w:type="character" w:customStyle="1" w:styleId="Heading1Char">
    <w:name w:val="Heading 1 Char"/>
    <w:link w:val="Heading1"/>
    <w:rsid w:val="007A1973"/>
    <w:rPr>
      <w:rFonts w:ascii="Arial" w:hAnsi="Arial"/>
      <w:b/>
      <w:color w:val="000000"/>
      <w:spacing w:val="-10"/>
      <w:kern w:val="20"/>
      <w:position w:val="8"/>
      <w:sz w:val="28"/>
      <w:shd w:val="solid" w:color="FFFFFF" w:fill="auto"/>
      <w:lang w:val="de-DE" w:eastAsia="de-DE"/>
    </w:rPr>
  </w:style>
  <w:style w:type="paragraph" w:styleId="ListParagraph">
    <w:name w:val="List Paragraph"/>
    <w:basedOn w:val="Normal"/>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leGrid">
    <w:name w:val="Table Grid"/>
    <w:basedOn w:val="TableNormal"/>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PlainTable4">
    <w:name w:val="Plain Table 4"/>
    <w:basedOn w:val="TableNormal"/>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7Colorful">
    <w:name w:val="Grid Table 7 Colorful"/>
    <w:basedOn w:val="TableNormal"/>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Strong">
    <w:name w:val="Strong"/>
    <w:qFormat/>
    <w:rsid w:val="007A1973"/>
    <w:rPr>
      <w:b/>
      <w:bCs/>
    </w:rPr>
  </w:style>
  <w:style w:type="paragraph" w:styleId="Caption">
    <w:name w:val="caption"/>
    <w:basedOn w:val="Normal"/>
    <w:next w:val="Normal"/>
    <w:unhideWhenUsed/>
    <w:qFormat/>
    <w:rsid w:val="007A1973"/>
    <w:pPr>
      <w:spacing w:before="0" w:after="200"/>
    </w:pPr>
    <w:rPr>
      <w:i/>
      <w:iCs/>
      <w:color w:val="44546A"/>
      <w:sz w:val="18"/>
      <w:szCs w:val="18"/>
    </w:rPr>
  </w:style>
  <w:style w:type="paragraph" w:styleId="TableofFigures">
    <w:name w:val="table of figures"/>
    <w:basedOn w:val="Normal"/>
    <w:next w:val="Normal"/>
    <w:uiPriority w:val="99"/>
    <w:rsid w:val="007A1973"/>
  </w:style>
  <w:style w:type="character" w:customStyle="1" w:styleId="BodyTextChar">
    <w:name w:val="Body Text Char"/>
    <w:link w:val="BodyText"/>
    <w:rsid w:val="007A1973"/>
    <w:rPr>
      <w:spacing w:val="-5"/>
      <w:sz w:val="22"/>
      <w:lang w:val="de-DE" w:eastAsia="de-DE"/>
    </w:rPr>
  </w:style>
  <w:style w:type="character" w:styleId="PlaceholderText">
    <w:name w:val="Placeholder Text"/>
    <w:uiPriority w:val="99"/>
    <w:semiHidden/>
    <w:rsid w:val="007A1973"/>
    <w:rPr>
      <w:color w:val="808080"/>
    </w:rPr>
  </w:style>
  <w:style w:type="character" w:customStyle="1" w:styleId="Heading2Char">
    <w:name w:val="Heading 2 Char"/>
    <w:link w:val="Heading2"/>
    <w:rsid w:val="007A1973"/>
    <w:rPr>
      <w:rFonts w:ascii="Arial" w:hAnsi="Arial"/>
      <w:b/>
      <w:spacing w:val="-15"/>
      <w:kern w:val="28"/>
      <w:sz w:val="26"/>
      <w:lang w:val="de-DE" w:eastAsia="de-DE"/>
    </w:rPr>
  </w:style>
  <w:style w:type="character" w:customStyle="1" w:styleId="Heading3Char">
    <w:name w:val="Heading 3 Char"/>
    <w:link w:val="Heading3"/>
    <w:rsid w:val="007A1973"/>
    <w:rPr>
      <w:rFonts w:ascii="Arial" w:hAnsi="Arial"/>
      <w:b/>
      <w:spacing w:val="-10"/>
      <w:kern w:val="28"/>
      <w:sz w:val="24"/>
      <w:lang w:val="de-DE" w:eastAsia="de-DE"/>
    </w:rPr>
  </w:style>
  <w:style w:type="character" w:customStyle="1" w:styleId="Heading4Char">
    <w:name w:val="Heading 4 Char"/>
    <w:link w:val="Heading4"/>
    <w:rsid w:val="007A1973"/>
    <w:rPr>
      <w:rFonts w:ascii="Arial" w:hAnsi="Arial"/>
      <w:b/>
      <w:spacing w:val="-4"/>
      <w:kern w:val="28"/>
      <w:sz w:val="22"/>
      <w:lang w:val="de-DE" w:eastAsia="de-DE"/>
    </w:rPr>
  </w:style>
  <w:style w:type="character" w:customStyle="1" w:styleId="Heading5Char">
    <w:name w:val="Heading 5 Char"/>
    <w:link w:val="Heading5"/>
    <w:rsid w:val="007A1973"/>
    <w:rPr>
      <w:rFonts w:ascii="Arial" w:hAnsi="Arial"/>
      <w:spacing w:val="-5"/>
      <w:sz w:val="22"/>
      <w:lang w:val="de-DE" w:eastAsia="de-DE"/>
    </w:rPr>
  </w:style>
  <w:style w:type="character" w:customStyle="1" w:styleId="Heading6Char">
    <w:name w:val="Heading 6 Char"/>
    <w:link w:val="Heading6"/>
    <w:rsid w:val="007A1973"/>
    <w:rPr>
      <w:i/>
      <w:spacing w:val="-5"/>
      <w:sz w:val="22"/>
      <w:lang w:val="de-DE" w:eastAsia="de-DE"/>
    </w:rPr>
  </w:style>
  <w:style w:type="character" w:customStyle="1" w:styleId="Heading7Char">
    <w:name w:val="Heading 7 Char"/>
    <w:link w:val="Heading7"/>
    <w:rsid w:val="007A1973"/>
    <w:rPr>
      <w:rFonts w:ascii="Arial" w:hAnsi="Arial"/>
      <w:spacing w:val="-5"/>
      <w:sz w:val="22"/>
      <w:lang w:val="de-DE" w:eastAsia="de-DE"/>
    </w:rPr>
  </w:style>
  <w:style w:type="character" w:customStyle="1" w:styleId="Heading8Char">
    <w:name w:val="Heading 8 Char"/>
    <w:link w:val="Heading8"/>
    <w:rsid w:val="007A1973"/>
    <w:rPr>
      <w:rFonts w:ascii="Arial" w:hAnsi="Arial"/>
      <w:i/>
      <w:spacing w:val="-5"/>
      <w:sz w:val="22"/>
      <w:lang w:val="de-DE" w:eastAsia="de-DE"/>
    </w:rPr>
  </w:style>
  <w:style w:type="character" w:customStyle="1" w:styleId="Heading9Char">
    <w:name w:val="Heading 9 Char"/>
    <w:link w:val="Heading9"/>
    <w:rsid w:val="007A1973"/>
    <w:rPr>
      <w:rFonts w:ascii="Arial" w:hAnsi="Arial"/>
      <w:b/>
      <w:i/>
      <w:spacing w:val="-5"/>
      <w:sz w:val="18"/>
      <w:lang w:val="de-DE" w:eastAsia="de-DE"/>
    </w:rPr>
  </w:style>
  <w:style w:type="character" w:styleId="FollowedHyperlink">
    <w:name w:val="FollowedHyperlink"/>
    <w:uiPriority w:val="99"/>
    <w:unhideWhenUsed/>
    <w:rsid w:val="007A1973"/>
    <w:rPr>
      <w:color w:val="954F72"/>
      <w:u w:val="single"/>
    </w:rPr>
  </w:style>
  <w:style w:type="paragraph" w:customStyle="1" w:styleId="msonormal0">
    <w:name w:val="msonormal"/>
    <w:basedOn w:val="Normal"/>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ootnoteTextChar">
    <w:name w:val="Footnote Text Char"/>
    <w:link w:val="FootnoteText"/>
    <w:semiHidden/>
    <w:rsid w:val="007A1973"/>
    <w:rPr>
      <w:spacing w:val="-5"/>
      <w:sz w:val="18"/>
      <w:lang w:val="de-DE" w:eastAsia="de-DE"/>
    </w:rPr>
  </w:style>
  <w:style w:type="character" w:customStyle="1" w:styleId="HeaderChar">
    <w:name w:val="Header Char"/>
    <w:link w:val="Header"/>
    <w:rsid w:val="007A1973"/>
    <w:rPr>
      <w:spacing w:val="-5"/>
      <w:sz w:val="18"/>
      <w:lang w:val="de-DE" w:eastAsia="de-DE"/>
    </w:rPr>
  </w:style>
  <w:style w:type="character" w:customStyle="1" w:styleId="FooterChar">
    <w:name w:val="Footer Char"/>
    <w:link w:val="Footer"/>
    <w:rsid w:val="007A1973"/>
    <w:rPr>
      <w:spacing w:val="-5"/>
      <w:sz w:val="18"/>
      <w:lang w:val="de-DE" w:eastAsia="de-DE"/>
    </w:rPr>
  </w:style>
  <w:style w:type="character" w:customStyle="1" w:styleId="TitleChar">
    <w:name w:val="Title Char"/>
    <w:link w:val="Title"/>
    <w:rsid w:val="007A1973"/>
    <w:rPr>
      <w:rFonts w:ascii="Arial" w:hAnsi="Arial"/>
      <w:b/>
      <w:kern w:val="28"/>
      <w:sz w:val="40"/>
      <w:lang w:val="de-DE" w:eastAsia="de-DE"/>
    </w:rPr>
  </w:style>
  <w:style w:type="character" w:customStyle="1" w:styleId="DocumentMapChar">
    <w:name w:val="Document Map Char"/>
    <w:link w:val="DocumentMap"/>
    <w:semiHidden/>
    <w:rsid w:val="007A1973"/>
    <w:rPr>
      <w:rFonts w:ascii="Tahoma" w:hAnsi="Tahoma"/>
      <w:spacing w:val="-5"/>
      <w:sz w:val="22"/>
      <w:shd w:val="clear" w:color="auto" w:fill="000080"/>
      <w:lang w:val="de-DE" w:eastAsia="de-DE"/>
    </w:rPr>
  </w:style>
  <w:style w:type="character" w:customStyle="1" w:styleId="PlainTextChar">
    <w:name w:val="Plain Text Char"/>
    <w:link w:val="PlainText"/>
    <w:rsid w:val="007A1973"/>
    <w:rPr>
      <w:rFonts w:ascii="Courier New" w:hAnsi="Courier New"/>
      <w:lang w:val="de-DE" w:eastAsia="de-DE"/>
    </w:rPr>
  </w:style>
  <w:style w:type="paragraph" w:styleId="TOCHeading">
    <w:name w:val="TOC Heading"/>
    <w:basedOn w:val="Heading1"/>
    <w:next w:val="Normal"/>
    <w:uiPriority w:val="39"/>
    <w:semiHidden/>
    <w:unhideWhenUsed/>
    <w:qFormat/>
    <w:rsid w:val="007A1973"/>
    <w:pPr>
      <w:pageBreakBefore w:val="0"/>
      <w:pBdr>
        <w:top w:val="none" w:sz="0" w:space="0" w:color="auto"/>
        <w:left w:val="none" w:sz="0" w:space="0" w:color="auto"/>
        <w:bottom w:val="none" w:sz="0" w:space="0" w:color="auto"/>
      </w:pBdr>
      <w:shd w:val="clear" w:color="auto" w:fill="auto"/>
      <w:tabs>
        <w:tab w:val="clear" w:pos="432"/>
      </w:tabs>
      <w:spacing w:before="240" w:after="0" w:line="256" w:lineRule="auto"/>
      <w:ind w:left="0" w:firstLine="0"/>
      <w:outlineLvl w:val="9"/>
    </w:pPr>
    <w:rPr>
      <w:rFonts w:ascii="Calibri Light" w:hAnsi="Calibri Light"/>
      <w:b w:val="0"/>
      <w:color w:val="2E74B5"/>
      <w:spacing w:val="0"/>
      <w:kern w:val="0"/>
      <w:position w:val="0"/>
      <w:sz w:val="32"/>
      <w:szCs w:val="32"/>
      <w:lang w:val="de-CH" w:eastAsia="de-CH"/>
    </w:rPr>
  </w:style>
  <w:style w:type="paragraph" w:styleId="Revision">
    <w:name w:val="Revision"/>
    <w:hidden/>
    <w:uiPriority w:val="99"/>
    <w:semiHidden/>
    <w:rsid w:val="000F2D2C"/>
    <w:rPr>
      <w:rFonts w:ascii="Arial" w:hAnsi="Arial"/>
      <w:spacing w:val="-5"/>
      <w:sz w:val="22"/>
      <w:lang w:val="de-DE" w:eastAsia="de-DE"/>
    </w:rPr>
  </w:style>
  <w:style w:type="paragraph" w:styleId="BalloonText">
    <w:name w:val="Balloon Text"/>
    <w:basedOn w:val="Normal"/>
    <w:link w:val="BalloonTextChar"/>
    <w:semiHidden/>
    <w:unhideWhenUsed/>
    <w:rsid w:val="000F2D2C"/>
    <w:pPr>
      <w:spacing w:before="0"/>
    </w:pPr>
    <w:rPr>
      <w:rFonts w:ascii="Segoe UI" w:hAnsi="Segoe UI" w:cs="Segoe UI"/>
      <w:sz w:val="18"/>
      <w:szCs w:val="18"/>
    </w:rPr>
  </w:style>
  <w:style w:type="character" w:customStyle="1" w:styleId="BalloonTextChar">
    <w:name w:val="Balloon Text Char"/>
    <w:basedOn w:val="DefaultParagraphFont"/>
    <w:link w:val="BalloonText"/>
    <w:semiHidden/>
    <w:rsid w:val="000F2D2C"/>
    <w:rPr>
      <w:rFonts w:ascii="Segoe UI" w:hAnsi="Segoe UI" w:cs="Segoe UI"/>
      <w:spacing w:val="-5"/>
      <w:sz w:val="18"/>
      <w:szCs w:val="18"/>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chart" Target="charts/chart4.xml"/><Relationship Id="rId42" Type="http://schemas.openxmlformats.org/officeDocument/2006/relationships/chart" Target="charts/chart11.xml"/><Relationship Id="rId47" Type="http://schemas.openxmlformats.org/officeDocument/2006/relationships/chart" Target="charts/chart16.xml"/><Relationship Id="rId50" Type="http://schemas.openxmlformats.org/officeDocument/2006/relationships/chart" Target="charts/chart19.xml"/><Relationship Id="rId55" Type="http://schemas.openxmlformats.org/officeDocument/2006/relationships/chart" Target="charts/chart24.xml"/><Relationship Id="rId63" Type="http://schemas.openxmlformats.org/officeDocument/2006/relationships/chart" Target="charts/chart31.xml"/><Relationship Id="rId68" Type="http://schemas.openxmlformats.org/officeDocument/2006/relationships/chart" Target="charts/chart36.xml"/><Relationship Id="rId76" Type="http://schemas.openxmlformats.org/officeDocument/2006/relationships/header" Target="header2.xml"/><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2.xml"/><Relationship Id="rId37" Type="http://schemas.openxmlformats.org/officeDocument/2006/relationships/chart" Target="charts/chart7.xml"/><Relationship Id="rId40" Type="http://schemas.openxmlformats.org/officeDocument/2006/relationships/chart" Target="charts/chart9.xml"/><Relationship Id="rId45" Type="http://schemas.openxmlformats.org/officeDocument/2006/relationships/chart" Target="charts/chart14.xml"/><Relationship Id="rId53" Type="http://schemas.openxmlformats.org/officeDocument/2006/relationships/chart" Target="charts/chart22.xml"/><Relationship Id="rId58" Type="http://schemas.openxmlformats.org/officeDocument/2006/relationships/chart" Target="charts/chart26.xml"/><Relationship Id="rId66" Type="http://schemas.openxmlformats.org/officeDocument/2006/relationships/chart" Target="charts/chart34.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87"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chart" Target="charts/chart29.xml"/><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hart" Target="charts/chart5.xml"/><Relationship Id="rId43" Type="http://schemas.openxmlformats.org/officeDocument/2006/relationships/chart" Target="charts/chart12.xml"/><Relationship Id="rId48" Type="http://schemas.openxmlformats.org/officeDocument/2006/relationships/chart" Target="charts/chart17.xml"/><Relationship Id="rId56" Type="http://schemas.openxmlformats.org/officeDocument/2006/relationships/image" Target="media/image23.PNG"/><Relationship Id="rId64" Type="http://schemas.openxmlformats.org/officeDocument/2006/relationships/chart" Target="charts/chart32.xml"/><Relationship Id="rId69" Type="http://schemas.openxmlformats.org/officeDocument/2006/relationships/chart" Target="charts/chart37.xml"/><Relationship Id="rId77" Type="http://schemas.openxmlformats.org/officeDocument/2006/relationships/image" Target="media/image2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518968"/>
        <c:crosses val="autoZero"/>
        <c:crossBetween val="between"/>
      </c:valAx>
    </c:plotArea>
    <c:plotVisOnly val="1"/>
    <c:dispBlanksAs val="gap"/>
    <c:showDLblsOverMax val="0"/>
  </c:chart>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61761-92C4-4E2F-B2AE-3D24CB9A4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(002).dot</Template>
  <TotalTime>0</TotalTime>
  <Pages>82</Pages>
  <Words>10890</Words>
  <Characters>62074</Characters>
  <Application>Microsoft Office Word</Application>
  <DocSecurity>0</DocSecurity>
  <Lines>517</Lines>
  <Paragraphs>145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Professioneller Bericht</vt:lpstr>
      <vt:lpstr>Professioneller Bericht</vt:lpstr>
    </vt:vector>
  </TitlesOfParts>
  <Company/>
  <LinksUpToDate>false</LinksUpToDate>
  <CharactersWithSpaces>72819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Groux Marcel (s)</cp:lastModifiedBy>
  <cp:revision>6</cp:revision>
  <cp:lastPrinted>2001-03-26T14:00:00Z</cp:lastPrinted>
  <dcterms:created xsi:type="dcterms:W3CDTF">2017-01-21T21:24:00Z</dcterms:created>
  <dcterms:modified xsi:type="dcterms:W3CDTF">2017-01-22T13:33:00Z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